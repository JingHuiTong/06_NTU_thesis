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1DE8F" w14:textId="77777777" w:rsidR="0080058D" w:rsidRPr="006A1011" w:rsidRDefault="0080058D" w:rsidP="0080058D">
      <w:pPr>
        <w:pStyle w:val="a"/>
      </w:pPr>
      <w:r w:rsidRPr="007D792B">
        <w:rPr>
          <w:rFonts w:ascii="DFKai-SB" w:hAnsi="DFKai-SB"/>
        </w:rPr>
        <w:t>國立</w:t>
      </w:r>
      <w:r w:rsidRPr="007D792B">
        <w:rPr>
          <w:rFonts w:ascii="DFKai-SB" w:hAnsi="DFKai-SB" w:hint="eastAsia"/>
        </w:rPr>
        <w:t>臺</w:t>
      </w:r>
      <w:r w:rsidRPr="007D792B">
        <w:rPr>
          <w:rFonts w:ascii="DFKai-SB" w:hAnsi="DFKai-SB"/>
        </w:rPr>
        <w:t>灣大學</w:t>
      </w:r>
      <w:r w:rsidR="007D792B">
        <w:rPr>
          <w:rFonts w:ascii="DFKai-SB" w:hAnsi="DFKai-SB" w:hint="eastAsia"/>
        </w:rPr>
        <w:t>理</w:t>
      </w:r>
      <w:r w:rsidRPr="007D792B">
        <w:rPr>
          <w:rFonts w:ascii="DFKai-SB" w:hAnsi="DFKai-SB" w:hint="eastAsia"/>
        </w:rPr>
        <w:t>學院</w:t>
      </w:r>
      <w:r w:rsidR="007D792B">
        <w:rPr>
          <w:rFonts w:ascii="DFKai-SB" w:hAnsi="DFKai-SB" w:hint="eastAsia"/>
        </w:rPr>
        <w:t>地質科學系</w:t>
      </w:r>
    </w:p>
    <w:p w14:paraId="0F940339" w14:textId="77777777" w:rsidR="0080058D" w:rsidRPr="006A1011" w:rsidRDefault="0080058D" w:rsidP="0080058D">
      <w:pPr>
        <w:pStyle w:val="a"/>
      </w:pPr>
      <w:r w:rsidRPr="006A1011">
        <w:t>碩士論文</w:t>
      </w:r>
    </w:p>
    <w:p w14:paraId="3C4C4B25" w14:textId="77777777" w:rsidR="0080058D" w:rsidRPr="0003782C" w:rsidRDefault="007D792B" w:rsidP="0080058D">
      <w:pPr>
        <w:pStyle w:val="a"/>
        <w:rPr>
          <w:sz w:val="28"/>
          <w:szCs w:val="28"/>
        </w:rPr>
      </w:pPr>
      <w:r>
        <w:rPr>
          <w:sz w:val="28"/>
          <w:szCs w:val="28"/>
        </w:rPr>
        <w:t>Department of Geosciences</w:t>
      </w:r>
    </w:p>
    <w:p w14:paraId="55EB8F13" w14:textId="77777777" w:rsidR="0080058D" w:rsidRPr="0003782C" w:rsidRDefault="0080058D" w:rsidP="0080058D">
      <w:pPr>
        <w:pStyle w:val="a"/>
        <w:rPr>
          <w:sz w:val="28"/>
          <w:szCs w:val="28"/>
        </w:rPr>
      </w:pPr>
      <w:r w:rsidRPr="0003782C">
        <w:rPr>
          <w:rFonts w:hint="eastAsia"/>
          <w:sz w:val="28"/>
          <w:szCs w:val="28"/>
        </w:rPr>
        <w:t>College of Science</w:t>
      </w:r>
    </w:p>
    <w:p w14:paraId="48DCB46D" w14:textId="77777777" w:rsidR="0080058D" w:rsidRPr="0003782C" w:rsidRDefault="0080058D" w:rsidP="0080058D">
      <w:pPr>
        <w:pStyle w:val="a"/>
        <w:rPr>
          <w:sz w:val="32"/>
          <w:szCs w:val="32"/>
        </w:rPr>
      </w:pPr>
      <w:r w:rsidRPr="0003782C">
        <w:rPr>
          <w:rFonts w:hint="eastAsia"/>
          <w:sz w:val="32"/>
          <w:szCs w:val="32"/>
        </w:rPr>
        <w:t>National Taiwan University</w:t>
      </w:r>
    </w:p>
    <w:p w14:paraId="5602A259" w14:textId="77777777" w:rsidR="0080058D" w:rsidRPr="0003782C" w:rsidRDefault="0080058D" w:rsidP="0080058D">
      <w:pPr>
        <w:pStyle w:val="a"/>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3E1B07A0" w14:textId="77777777" w:rsidR="0080058D" w:rsidRPr="006A1011" w:rsidRDefault="0080058D" w:rsidP="0080058D">
      <w:pPr>
        <w:pStyle w:val="a"/>
      </w:pPr>
    </w:p>
    <w:p w14:paraId="2E00500E" w14:textId="4B86C276" w:rsidR="0080058D" w:rsidRPr="006A1011" w:rsidRDefault="005E6198" w:rsidP="0080058D">
      <w:pPr>
        <w:pStyle w:val="a"/>
      </w:pPr>
      <w:r>
        <w:rPr>
          <w:rFonts w:hint="eastAsia"/>
        </w:rPr>
        <w:t>（</w:t>
      </w:r>
      <w:r w:rsidR="0080058D">
        <w:rPr>
          <w:rFonts w:hint="eastAsia"/>
        </w:rPr>
        <w:t>論文題目</w:t>
      </w:r>
      <w:r>
        <w:rPr>
          <w:rFonts w:hint="eastAsia"/>
        </w:rPr>
        <w:t>）</w:t>
      </w:r>
      <w:r w:rsidR="0080058D">
        <w:rPr>
          <w:rFonts w:hint="eastAsia"/>
        </w:rPr>
        <w:t xml:space="preserve"> </w:t>
      </w:r>
      <w:r w:rsidR="0080058D">
        <w:rPr>
          <w:rFonts w:hint="eastAsia"/>
        </w:rPr>
        <w:t>台大碩士論文範本</w:t>
      </w:r>
    </w:p>
    <w:p w14:paraId="5D0BF523" w14:textId="0571EBB0" w:rsidR="0080058D" w:rsidRPr="006A1011" w:rsidRDefault="005E6198" w:rsidP="0080058D">
      <w:pPr>
        <w:pStyle w:val="a"/>
      </w:pPr>
      <w:r>
        <w:rPr>
          <w:rFonts w:hint="eastAsia"/>
        </w:rPr>
        <w:t>（</w:t>
      </w:r>
      <w:r w:rsidR="0080058D">
        <w:rPr>
          <w:rFonts w:hint="eastAsia"/>
        </w:rPr>
        <w:t>英文題目</w:t>
      </w:r>
      <w:r>
        <w:rPr>
          <w:rFonts w:hint="eastAsia"/>
        </w:rPr>
        <w:t>）</w:t>
      </w:r>
      <w:r w:rsidR="0080058D">
        <w:rPr>
          <w:rFonts w:hint="eastAsia"/>
        </w:rPr>
        <w:t xml:space="preserve"> Example of NTU Master Thesis</w:t>
      </w:r>
    </w:p>
    <w:p w14:paraId="2EC82791" w14:textId="7C3C10BA" w:rsidR="0080058D" w:rsidRPr="00003BE5" w:rsidRDefault="005E6198" w:rsidP="0080058D">
      <w:pPr>
        <w:pStyle w:val="a"/>
      </w:pPr>
      <w:r>
        <w:t>（</w:t>
      </w:r>
      <w:r w:rsidR="00003BE5" w:rsidRPr="0025109F">
        <w:rPr>
          <w:rFonts w:hint="eastAsia"/>
        </w:rPr>
        <w:t>初稿</w:t>
      </w:r>
      <w:r>
        <w:t>）</w:t>
      </w:r>
    </w:p>
    <w:p w14:paraId="302FCCEC" w14:textId="77777777" w:rsidR="0080058D" w:rsidRPr="006A1011" w:rsidRDefault="0080058D" w:rsidP="00954D9F">
      <w:pPr>
        <w:pStyle w:val="a"/>
        <w:jc w:val="both"/>
      </w:pPr>
    </w:p>
    <w:p w14:paraId="34D5414B" w14:textId="77777777" w:rsidR="0080058D" w:rsidRPr="006A1011" w:rsidRDefault="007D792B" w:rsidP="0080058D">
      <w:pPr>
        <w:pStyle w:val="a"/>
      </w:pPr>
      <w:r>
        <w:rPr>
          <w:rFonts w:ascii="Apple Color Emoji" w:hAnsi="Apple Color Emoji" w:cs="Apple Color Emoji" w:hint="eastAsia"/>
        </w:rPr>
        <w:t>童靖惠</w:t>
      </w:r>
    </w:p>
    <w:p w14:paraId="74369FA0" w14:textId="77777777" w:rsidR="0080058D" w:rsidRPr="006A1011" w:rsidRDefault="0080058D" w:rsidP="0080058D">
      <w:pPr>
        <w:pStyle w:val="a"/>
      </w:pPr>
      <w:r>
        <w:rPr>
          <w:rFonts w:hint="eastAsia"/>
        </w:rPr>
        <w:t>J</w:t>
      </w:r>
      <w:r w:rsidR="007D792B">
        <w:t>ing-Hui Tong</w:t>
      </w:r>
    </w:p>
    <w:p w14:paraId="6E96C4F8" w14:textId="77777777" w:rsidR="0080058D" w:rsidRPr="006A1011" w:rsidRDefault="0080058D" w:rsidP="0080058D">
      <w:pPr>
        <w:pStyle w:val="a"/>
      </w:pPr>
    </w:p>
    <w:p w14:paraId="290F4413" w14:textId="77777777" w:rsidR="007D792B" w:rsidRPr="006A1011" w:rsidRDefault="0080058D" w:rsidP="007D792B">
      <w:pPr>
        <w:pStyle w:val="a"/>
      </w:pPr>
      <w:r w:rsidRPr="006A1011">
        <w:t>指導教授：</w:t>
      </w:r>
      <w:r w:rsidR="007D792B">
        <w:rPr>
          <w:rFonts w:hint="eastAsia"/>
        </w:rPr>
        <w:t>曾泰琳</w:t>
      </w:r>
      <w:r w:rsidRPr="006A1011">
        <w:rPr>
          <w:rFonts w:hint="eastAsia"/>
        </w:rPr>
        <w:t xml:space="preserve"> </w:t>
      </w:r>
      <w:r w:rsidRPr="006A1011">
        <w:t>博士</w:t>
      </w:r>
      <w:r w:rsidR="007D792B">
        <w:rPr>
          <w:rFonts w:hint="eastAsia"/>
        </w:rPr>
        <w:t>、林佩瑩</w:t>
      </w:r>
      <w:r w:rsidR="007D792B">
        <w:rPr>
          <w:rFonts w:hint="eastAsia"/>
        </w:rPr>
        <w:t xml:space="preserve"> </w:t>
      </w:r>
      <w:r w:rsidR="007D792B">
        <w:rPr>
          <w:rFonts w:hint="eastAsia"/>
        </w:rPr>
        <w:t>博士</w:t>
      </w:r>
    </w:p>
    <w:p w14:paraId="14D1B880" w14:textId="047C9216" w:rsidR="00954D9F" w:rsidRDefault="0080058D" w:rsidP="0080058D">
      <w:pPr>
        <w:pStyle w:val="a"/>
      </w:pPr>
      <w:r w:rsidRPr="006A1011">
        <w:rPr>
          <w:rFonts w:hint="eastAsia"/>
        </w:rPr>
        <w:t>Advisor</w:t>
      </w:r>
      <w:r w:rsidR="00954D9F" w:rsidRPr="00601B9D">
        <w:t>s</w:t>
      </w:r>
      <w:r w:rsidRPr="006A1011">
        <w:rPr>
          <w:rFonts w:hint="eastAsia"/>
        </w:rPr>
        <w:t xml:space="preserve">: </w:t>
      </w:r>
      <w:r w:rsidR="007D792B">
        <w:t>Tai-Lin Tseng</w:t>
      </w:r>
      <w:r w:rsidRPr="006A1011">
        <w:rPr>
          <w:rFonts w:hint="eastAsia"/>
        </w:rPr>
        <w:t>, Ph.</w:t>
      </w:r>
      <w:r w:rsidR="00551465">
        <w:t xml:space="preserve"> </w:t>
      </w:r>
      <w:r w:rsidRPr="006A1011">
        <w:rPr>
          <w:rFonts w:hint="eastAsia"/>
        </w:rPr>
        <w:t>D.</w:t>
      </w:r>
      <w:r w:rsidR="007D792B">
        <w:t>,</w:t>
      </w:r>
    </w:p>
    <w:p w14:paraId="49B3489F" w14:textId="39FD189B" w:rsidR="0080058D" w:rsidRPr="006A1011" w:rsidRDefault="007D792B" w:rsidP="0080058D">
      <w:pPr>
        <w:pStyle w:val="a"/>
      </w:pPr>
      <w:r>
        <w:t>Pei-Ying Patty Lin</w:t>
      </w:r>
      <w:r w:rsidR="009D149E">
        <w:rPr>
          <w:lang w:val="en-US"/>
        </w:rPr>
        <w:t>,</w:t>
      </w:r>
      <w:r>
        <w:t xml:space="preserve"> Ph.</w:t>
      </w:r>
      <w:r w:rsidR="00551465">
        <w:t xml:space="preserve"> </w:t>
      </w:r>
      <w:r>
        <w:t>D.</w:t>
      </w:r>
    </w:p>
    <w:p w14:paraId="7DF5CCAE" w14:textId="77777777" w:rsidR="0080058D" w:rsidRPr="006A1011" w:rsidRDefault="0080058D" w:rsidP="0080058D">
      <w:pPr>
        <w:pStyle w:val="a"/>
      </w:pPr>
    </w:p>
    <w:p w14:paraId="59BA3601" w14:textId="77777777" w:rsidR="0080058D" w:rsidRDefault="0080058D" w:rsidP="0080058D">
      <w:pPr>
        <w:pStyle w:val="a"/>
      </w:pPr>
      <w:r w:rsidRPr="006A1011">
        <w:t>中華民國</w:t>
      </w:r>
      <w:r w:rsidR="007D792B">
        <w:t>111</w:t>
      </w:r>
      <w:r w:rsidRPr="006A1011">
        <w:t>年</w:t>
      </w:r>
      <w:r w:rsidR="007D792B">
        <w:t>12</w:t>
      </w:r>
      <w:r w:rsidRPr="006A1011">
        <w:t>月</w:t>
      </w:r>
    </w:p>
    <w:p w14:paraId="06F1B950" w14:textId="46EC8008" w:rsidR="0080058D" w:rsidRDefault="007D792B" w:rsidP="0025109F">
      <w:pPr>
        <w:pStyle w:val="a"/>
      </w:pPr>
      <w:r>
        <w:t>Dec</w:t>
      </w:r>
      <w:r w:rsidR="0080058D" w:rsidRPr="006A1011">
        <w:rPr>
          <w:rFonts w:hint="eastAsia"/>
        </w:rPr>
        <w:t xml:space="preserve">, </w:t>
      </w:r>
      <w:r w:rsidR="0080058D">
        <w:rPr>
          <w:rFonts w:hint="eastAsia"/>
        </w:rPr>
        <w:t>20</w:t>
      </w:r>
      <w:r>
        <w:t>22</w:t>
      </w:r>
    </w:p>
    <w:p w14:paraId="18524F5A" w14:textId="2FBD299A" w:rsidR="00225291" w:rsidRDefault="00225291" w:rsidP="00225291">
      <w:pPr>
        <w:jc w:val="left"/>
        <w:sectPr w:rsidR="00225291" w:rsidSect="0080058D">
          <w:footerReference w:type="even" r:id="rId8"/>
          <w:footerReference w:type="default" r:id="rId9"/>
          <w:pgSz w:w="11906" w:h="16838" w:code="9"/>
          <w:pgMar w:top="2268" w:right="1134" w:bottom="1701" w:left="1134" w:header="851" w:footer="992" w:gutter="0"/>
          <w:cols w:space="425"/>
          <w:titlePg/>
          <w:docGrid w:linePitch="360"/>
        </w:sectPr>
      </w:pPr>
    </w:p>
    <w:p w14:paraId="274C89AC" w14:textId="77777777" w:rsidR="0025109F" w:rsidRDefault="0025109F" w:rsidP="0080058D">
      <w:pPr>
        <w:pStyle w:val="Title"/>
        <w:rPr>
          <w:noProof/>
        </w:rPr>
      </w:pPr>
      <w:bookmarkStart w:id="0" w:name="_Ref96458259"/>
      <w:bookmarkStart w:id="1" w:name="_Toc195365880"/>
      <w:r>
        <w:rPr>
          <w:rFonts w:hint="eastAsia"/>
          <w:noProof/>
        </w:rPr>
        <w:lastRenderedPageBreak/>
        <w:t>口試委員審定書</w:t>
      </w:r>
      <w:bookmarkStart w:id="2" w:name="第三章"/>
      <w:bookmarkStart w:id="3" w:name="口試委員審定書"/>
      <w:bookmarkEnd w:id="0"/>
      <w:bookmarkEnd w:id="2"/>
      <w:bookmarkEnd w:id="3"/>
    </w:p>
    <w:p w14:paraId="3E4A5F54" w14:textId="77777777" w:rsidR="0025109F" w:rsidRDefault="0025109F">
      <w:pPr>
        <w:spacing w:line="240" w:lineRule="auto"/>
        <w:jc w:val="left"/>
        <w:rPr>
          <w:rFonts w:cs="Arial"/>
          <w:b/>
          <w:bCs/>
          <w:noProof/>
          <w:sz w:val="36"/>
          <w:szCs w:val="32"/>
        </w:rPr>
      </w:pPr>
      <w:r>
        <w:rPr>
          <w:noProof/>
        </w:rPr>
        <w:br w:type="page"/>
      </w:r>
    </w:p>
    <w:p w14:paraId="28BAF468" w14:textId="4637FD2C" w:rsidR="0080058D" w:rsidRDefault="0025109F" w:rsidP="0080058D">
      <w:pPr>
        <w:pStyle w:val="Title"/>
        <w:rPr>
          <w:noProof/>
        </w:rPr>
      </w:pPr>
      <w:bookmarkStart w:id="4" w:name="_Ref96458201"/>
      <w:r>
        <w:rPr>
          <w:rFonts w:hint="eastAsia"/>
          <w:noProof/>
        </w:rPr>
        <w:lastRenderedPageBreak/>
        <w:t>誌謝</w:t>
      </w:r>
      <w:bookmarkStart w:id="5" w:name="致謝"/>
      <w:bookmarkEnd w:id="1"/>
      <w:bookmarkEnd w:id="4"/>
      <w:bookmarkEnd w:id="5"/>
    </w:p>
    <w:p w14:paraId="67221A18" w14:textId="77777777" w:rsidR="0080058D" w:rsidRDefault="0080058D" w:rsidP="00225291">
      <w:pPr>
        <w:jc w:val="both"/>
      </w:pPr>
    </w:p>
    <w:p w14:paraId="224FF87E" w14:textId="77777777" w:rsidR="00367161" w:rsidRPr="00C15018" w:rsidRDefault="00367161" w:rsidP="0080058D"/>
    <w:p w14:paraId="70FCB138" w14:textId="334DB383" w:rsidR="0080058D" w:rsidRDefault="0080058D" w:rsidP="0080058D">
      <w:pPr>
        <w:pStyle w:val="Title"/>
      </w:pPr>
      <w:bookmarkStart w:id="6" w:name="_Toc195365881"/>
      <w:bookmarkStart w:id="7" w:name="_Ref96458204"/>
      <w:bookmarkStart w:id="8" w:name="_Ref96458296"/>
      <w:bookmarkStart w:id="9" w:name="_Ref96458663"/>
      <w:bookmarkStart w:id="10" w:name="_Ref96458667"/>
      <w:r>
        <w:rPr>
          <w:rFonts w:hint="eastAsia"/>
        </w:rPr>
        <w:lastRenderedPageBreak/>
        <w:t>中文摘要</w:t>
      </w:r>
      <w:bookmarkStart w:id="11" w:name="中文摘要"/>
      <w:bookmarkEnd w:id="6"/>
      <w:bookmarkEnd w:id="7"/>
      <w:bookmarkEnd w:id="8"/>
      <w:bookmarkEnd w:id="9"/>
      <w:bookmarkEnd w:id="10"/>
      <w:bookmarkEnd w:id="11"/>
    </w:p>
    <w:p w14:paraId="29279B12" w14:textId="77777777" w:rsidR="0080058D" w:rsidRPr="003D28CE" w:rsidRDefault="0080058D" w:rsidP="0080058D"/>
    <w:p w14:paraId="6F74C067" w14:textId="77777777" w:rsidR="0080058D" w:rsidRDefault="0080058D" w:rsidP="0080058D">
      <w:r>
        <w:rPr>
          <w:rFonts w:hint="eastAsia"/>
        </w:rPr>
        <w:tab/>
      </w:r>
      <w:r>
        <w:rPr>
          <w:rFonts w:hint="eastAsia"/>
        </w:rPr>
        <w:t>把台大碩士論文格式規定設定好後，做成一篇範本，方便其他人可以直接修改來用。另外也順便把以前一些</w:t>
      </w:r>
      <w:r>
        <w:rPr>
          <w:rFonts w:hint="eastAsia"/>
        </w:rPr>
        <w:t>Word</w:t>
      </w:r>
      <w:r>
        <w:rPr>
          <w:rFonts w:hint="eastAsia"/>
        </w:rPr>
        <w:t>操作的小技巧寫在裡面，希望對大家有所幫助。</w:t>
      </w:r>
    </w:p>
    <w:p w14:paraId="6D061877" w14:textId="77777777" w:rsidR="0080058D" w:rsidRDefault="0080058D" w:rsidP="0080058D"/>
    <w:p w14:paraId="1DE5808C" w14:textId="77777777" w:rsidR="0080058D" w:rsidRDefault="0080058D" w:rsidP="0080058D">
      <w:r>
        <w:rPr>
          <w:rFonts w:hint="eastAsia"/>
        </w:rPr>
        <w:t>關鍵字：論文格式、</w:t>
      </w:r>
      <w:r>
        <w:rPr>
          <w:rFonts w:hint="eastAsia"/>
        </w:rPr>
        <w:t>Word</w:t>
      </w:r>
      <w:r>
        <w:rPr>
          <w:rFonts w:hint="eastAsia"/>
        </w:rPr>
        <w:t>、範例</w:t>
      </w:r>
    </w:p>
    <w:p w14:paraId="08814352" w14:textId="5DCA97A5" w:rsidR="0080058D" w:rsidRDefault="0080058D" w:rsidP="0080058D">
      <w:pPr>
        <w:pStyle w:val="Title"/>
      </w:pPr>
      <w:bookmarkStart w:id="12" w:name="_Toc195365882"/>
      <w:bookmarkStart w:id="13" w:name="_Ref96458206"/>
      <w:bookmarkStart w:id="14" w:name="_Ref96458302"/>
      <w:bookmarkStart w:id="15" w:name="_Ref96458674"/>
      <w:bookmarkStart w:id="16" w:name="_Ref96458678"/>
      <w:r>
        <w:rPr>
          <w:rFonts w:hint="eastAsia"/>
        </w:rPr>
        <w:lastRenderedPageBreak/>
        <w:t>ABSTRACT</w:t>
      </w:r>
      <w:bookmarkStart w:id="17" w:name="Abstract"/>
      <w:bookmarkEnd w:id="12"/>
      <w:bookmarkEnd w:id="13"/>
      <w:bookmarkEnd w:id="14"/>
      <w:bookmarkEnd w:id="15"/>
      <w:bookmarkEnd w:id="16"/>
      <w:bookmarkEnd w:id="17"/>
    </w:p>
    <w:p w14:paraId="620046B3" w14:textId="77777777" w:rsidR="0080058D" w:rsidRPr="003D28CE" w:rsidRDefault="0080058D" w:rsidP="0080058D"/>
    <w:p w14:paraId="3FA53DC9" w14:textId="77777777" w:rsidR="0080058D" w:rsidRDefault="0080058D" w:rsidP="0080058D">
      <w:r>
        <w:rPr>
          <w:rFonts w:hint="eastAsia"/>
        </w:rPr>
        <w:tab/>
        <w:t>This is an English abstract. 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p>
    <w:p w14:paraId="41400C0E" w14:textId="77777777" w:rsidR="0080058D" w:rsidRDefault="0080058D" w:rsidP="0080058D"/>
    <w:p w14:paraId="511B4C3A" w14:textId="77777777" w:rsidR="0080058D" w:rsidRPr="004E5B4E" w:rsidRDefault="0080058D" w:rsidP="0080058D"/>
    <w:p w14:paraId="1F48306D" w14:textId="09190913" w:rsidR="0080058D" w:rsidRDefault="00AD3850" w:rsidP="0080058D">
      <w:pPr>
        <w:pStyle w:val="Title"/>
      </w:pPr>
      <w:bookmarkStart w:id="18" w:name="_Ref96458208"/>
      <w:r>
        <w:rPr>
          <w:rFonts w:hint="eastAsia"/>
        </w:rPr>
        <w:lastRenderedPageBreak/>
        <w:t>目錄</w:t>
      </w:r>
      <w:bookmarkStart w:id="19" w:name="目錄"/>
      <w:bookmarkEnd w:id="18"/>
      <w:bookmarkEnd w:id="19"/>
    </w:p>
    <w:p w14:paraId="2F7699E5" w14:textId="12F1279C" w:rsidR="0080058D" w:rsidRDefault="001F70F0" w:rsidP="00707738">
      <w:pPr>
        <w:rPr>
          <w:rFonts w:cs="Times New Roman"/>
          <w:szCs w:val="24"/>
        </w:rPr>
      </w:pP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p>
    <w:p w14:paraId="79A5E9C2" w14:textId="447ED791" w:rsidR="0025109F" w:rsidRDefault="0025109F" w:rsidP="00BD2356">
      <w:pPr>
        <w:pStyle w:val="TableofFigures"/>
        <w:rPr>
          <w:lang w:val="en-US"/>
        </w:rPr>
      </w:pPr>
      <w:r>
        <w:fldChar w:fldCharType="begin"/>
      </w:r>
      <w:r>
        <w:instrText xml:space="preserve"> </w:instrText>
      </w:r>
      <w:r>
        <w:rPr>
          <w:rFonts w:hint="eastAsia"/>
        </w:rPr>
        <w:instrText>REF _Ref96458259 \h</w:instrText>
      </w:r>
      <w:r>
        <w:instrText xml:space="preserve"> </w:instrText>
      </w:r>
      <w:r>
        <w:fldChar w:fldCharType="separate"/>
      </w:r>
      <w:r>
        <w:rPr>
          <w:rFonts w:hint="eastAsia"/>
        </w:rPr>
        <w:t>口試委員審定書</w:t>
      </w:r>
      <w:r>
        <w:fldChar w:fldCharType="end"/>
      </w:r>
      <w:hyperlink w:anchor="口試委員審定書" w:history="1">
        <w:r w:rsidRPr="001F70F0">
          <w:rPr>
            <w:rStyle w:val="Hyperlink"/>
          </w:rPr>
          <w:t>…………………………………………………………………………</w:t>
        </w:r>
      </w:hyperlink>
      <w:r>
        <w:rPr>
          <w:lang w:val="en-US"/>
        </w:rPr>
        <w:fldChar w:fldCharType="begin"/>
      </w:r>
      <w:r>
        <w:rPr>
          <w:lang w:val="en-US"/>
        </w:rPr>
        <w:instrText xml:space="preserve"> PAGEREF _Ref96458259 \h </w:instrText>
      </w:r>
      <w:r>
        <w:rPr>
          <w:lang w:val="en-US"/>
        </w:rPr>
      </w:r>
      <w:r>
        <w:rPr>
          <w:lang w:val="en-US"/>
        </w:rPr>
        <w:fldChar w:fldCharType="separate"/>
      </w:r>
      <w:r>
        <w:rPr>
          <w:lang w:val="en-US"/>
        </w:rPr>
        <w:t>i</w:t>
      </w:r>
      <w:r>
        <w:rPr>
          <w:lang w:val="en-US"/>
        </w:rPr>
        <w:fldChar w:fldCharType="end"/>
      </w:r>
    </w:p>
    <w:p w14:paraId="754DD2AF" w14:textId="08BD5381" w:rsidR="0025109F" w:rsidRDefault="0025109F" w:rsidP="0025109F">
      <w:pPr>
        <w:rPr>
          <w:lang w:val="en-US"/>
        </w:rPr>
      </w:pPr>
      <w:r>
        <w:rPr>
          <w:lang w:val="en-US"/>
        </w:rPr>
        <w:fldChar w:fldCharType="begin"/>
      </w:r>
      <w:r>
        <w:rPr>
          <w:lang w:val="en-US"/>
        </w:rPr>
        <w:instrText xml:space="preserve"> REF _Ref96458201 \h </w:instrText>
      </w:r>
      <w:r>
        <w:rPr>
          <w:lang w:val="en-US"/>
        </w:rPr>
      </w:r>
      <w:r>
        <w:rPr>
          <w:lang w:val="en-US"/>
        </w:rPr>
        <w:fldChar w:fldCharType="separate"/>
      </w:r>
      <w:r>
        <w:rPr>
          <w:rFonts w:hint="eastAsia"/>
          <w:noProof/>
        </w:rPr>
        <w:t>誌謝</w:t>
      </w:r>
      <w:r>
        <w:rPr>
          <w:lang w:val="en-US"/>
        </w:rPr>
        <w:fldChar w:fldCharType="end"/>
      </w:r>
      <w:hyperlink w:anchor="致謝" w:history="1">
        <w:r w:rsidR="001F70F0" w:rsidRPr="001F70F0">
          <w:rPr>
            <w:rStyle w:val="Hyperlink"/>
          </w:rPr>
          <w:t>……………………………………………………………………………………...</w:t>
        </w:r>
      </w:hyperlink>
      <w:r>
        <w:rPr>
          <w:lang w:val="en-US"/>
        </w:rPr>
        <w:fldChar w:fldCharType="begin"/>
      </w:r>
      <w:r>
        <w:rPr>
          <w:lang w:val="en-US"/>
        </w:rPr>
        <w:instrText xml:space="preserve"> </w:instrText>
      </w:r>
      <w:r>
        <w:rPr>
          <w:rFonts w:hint="eastAsia"/>
          <w:lang w:val="en-US"/>
        </w:rPr>
        <w:instrText>PAGEREF _Ref96458201 \h</w:instrText>
      </w:r>
      <w:r>
        <w:rPr>
          <w:lang w:val="en-US"/>
        </w:rPr>
        <w:instrText xml:space="preserve"> </w:instrText>
      </w:r>
      <w:r>
        <w:rPr>
          <w:lang w:val="en-US"/>
        </w:rPr>
      </w:r>
      <w:r>
        <w:rPr>
          <w:lang w:val="en-US"/>
        </w:rPr>
        <w:fldChar w:fldCharType="separate"/>
      </w:r>
      <w:r>
        <w:rPr>
          <w:noProof/>
          <w:lang w:val="en-US"/>
        </w:rPr>
        <w:t>ii</w:t>
      </w:r>
      <w:r>
        <w:rPr>
          <w:lang w:val="en-US"/>
        </w:rPr>
        <w:fldChar w:fldCharType="end"/>
      </w:r>
    </w:p>
    <w:p w14:paraId="016B5331" w14:textId="1AD8A43E"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_Ref96458663 \h</w:instrText>
      </w:r>
      <w:r>
        <w:rPr>
          <w:lang w:val="en-US"/>
        </w:rPr>
        <w:instrText xml:space="preserve"> </w:instrText>
      </w:r>
      <w:r>
        <w:rPr>
          <w:lang w:val="en-US"/>
        </w:rPr>
      </w:r>
      <w:r>
        <w:rPr>
          <w:lang w:val="en-US"/>
        </w:rPr>
        <w:fldChar w:fldCharType="separate"/>
      </w:r>
      <w:r>
        <w:rPr>
          <w:rFonts w:hint="eastAsia"/>
        </w:rPr>
        <w:t>中文摘要</w:t>
      </w:r>
      <w:r>
        <w:rPr>
          <w:lang w:val="en-US"/>
        </w:rPr>
        <w:fldChar w:fldCharType="end"/>
      </w:r>
      <w:hyperlink w:anchor="中文摘要" w:history="1">
        <w:r w:rsidR="001F70F0" w:rsidRPr="001F70F0">
          <w:rPr>
            <w:rStyle w:val="Hyperlink"/>
          </w:rPr>
          <w:t>………………………………………………………………………………..</w:t>
        </w:r>
      </w:hyperlink>
      <w:r>
        <w:rPr>
          <w:lang w:val="en-US"/>
        </w:rPr>
        <w:fldChar w:fldCharType="begin"/>
      </w:r>
      <w:r>
        <w:rPr>
          <w:lang w:val="en-US"/>
        </w:rPr>
        <w:instrText xml:space="preserve"> PAGEREF _Ref96458667 \h </w:instrText>
      </w:r>
      <w:r>
        <w:rPr>
          <w:lang w:val="en-US"/>
        </w:rPr>
      </w:r>
      <w:r>
        <w:rPr>
          <w:lang w:val="en-US"/>
        </w:rPr>
        <w:fldChar w:fldCharType="separate"/>
      </w:r>
      <w:r>
        <w:rPr>
          <w:noProof/>
          <w:lang w:val="en-US"/>
        </w:rPr>
        <w:t>iii</w:t>
      </w:r>
      <w:r>
        <w:rPr>
          <w:lang w:val="en-US"/>
        </w:rPr>
        <w:fldChar w:fldCharType="end"/>
      </w:r>
    </w:p>
    <w:p w14:paraId="5A2AD2E0" w14:textId="4681AB0C"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_Ref96458674 \h</w:instrText>
      </w:r>
      <w:r>
        <w:rPr>
          <w:lang w:val="en-US"/>
        </w:rPr>
        <w:instrText xml:space="preserve"> </w:instrText>
      </w:r>
      <w:r>
        <w:rPr>
          <w:lang w:val="en-US"/>
        </w:rPr>
      </w:r>
      <w:r>
        <w:rPr>
          <w:lang w:val="en-US"/>
        </w:rPr>
        <w:fldChar w:fldCharType="separate"/>
      </w:r>
      <w:r>
        <w:rPr>
          <w:rFonts w:hint="eastAsia"/>
        </w:rPr>
        <w:t>ABSTRACT</w:t>
      </w:r>
      <w:r>
        <w:rPr>
          <w:lang w:val="en-US"/>
        </w:rPr>
        <w:fldChar w:fldCharType="end"/>
      </w:r>
      <w:hyperlink w:anchor="Abstract" w:history="1">
        <w:r w:rsidR="001F70F0" w:rsidRPr="001F70F0">
          <w:rPr>
            <w:rStyle w:val="Hyperlink"/>
          </w:rPr>
          <w:t>………………………………………………………………………….…</w:t>
        </w:r>
      </w:hyperlink>
      <w:r>
        <w:rPr>
          <w:lang w:val="en-US"/>
        </w:rPr>
        <w:fldChar w:fldCharType="begin"/>
      </w:r>
      <w:r>
        <w:rPr>
          <w:lang w:val="en-US"/>
        </w:rPr>
        <w:instrText xml:space="preserve"> PAGEREF _Ref96458678 \h </w:instrText>
      </w:r>
      <w:r>
        <w:rPr>
          <w:lang w:val="en-US"/>
        </w:rPr>
      </w:r>
      <w:r>
        <w:rPr>
          <w:lang w:val="en-US"/>
        </w:rPr>
        <w:fldChar w:fldCharType="separate"/>
      </w:r>
      <w:r>
        <w:rPr>
          <w:noProof/>
          <w:lang w:val="en-US"/>
        </w:rPr>
        <w:t>iv</w:t>
      </w:r>
      <w:r>
        <w:rPr>
          <w:lang w:val="en-US"/>
        </w:rPr>
        <w:fldChar w:fldCharType="end"/>
      </w:r>
    </w:p>
    <w:p w14:paraId="7138BE39" w14:textId="39ECE902"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_Ref96458208 \h</w:instrText>
      </w:r>
      <w:r>
        <w:rPr>
          <w:lang w:val="en-US"/>
        </w:rPr>
        <w:instrText xml:space="preserve"> </w:instrText>
      </w:r>
      <w:r>
        <w:rPr>
          <w:lang w:val="en-US"/>
        </w:rPr>
      </w:r>
      <w:r>
        <w:rPr>
          <w:lang w:val="en-US"/>
        </w:rPr>
        <w:fldChar w:fldCharType="separate"/>
      </w:r>
      <w:r>
        <w:rPr>
          <w:rFonts w:hint="eastAsia"/>
        </w:rPr>
        <w:t>目錄</w:t>
      </w:r>
      <w:r>
        <w:rPr>
          <w:lang w:val="en-US"/>
        </w:rPr>
        <w:fldChar w:fldCharType="end"/>
      </w:r>
      <w:hyperlink w:anchor="目錄" w:history="1">
        <w:r w:rsidR="001F70F0" w:rsidRPr="001F70F0">
          <w:rPr>
            <w:rStyle w:val="Hyperlink"/>
          </w:rPr>
          <w:t>……………………………………………………………………………………...</w:t>
        </w:r>
      </w:hyperlink>
      <w:r>
        <w:rPr>
          <w:lang w:val="en-US"/>
        </w:rPr>
        <w:fldChar w:fldCharType="begin"/>
      </w:r>
      <w:r>
        <w:rPr>
          <w:lang w:val="en-US"/>
        </w:rPr>
        <w:instrText xml:space="preserve"> PAGEREF _Ref96458208 \h </w:instrText>
      </w:r>
      <w:r>
        <w:rPr>
          <w:lang w:val="en-US"/>
        </w:rPr>
      </w:r>
      <w:r>
        <w:rPr>
          <w:lang w:val="en-US"/>
        </w:rPr>
        <w:fldChar w:fldCharType="separate"/>
      </w:r>
      <w:r>
        <w:rPr>
          <w:noProof/>
          <w:lang w:val="en-US"/>
        </w:rPr>
        <w:t>v</w:t>
      </w:r>
      <w:r>
        <w:rPr>
          <w:lang w:val="en-US"/>
        </w:rPr>
        <w:fldChar w:fldCharType="end"/>
      </w:r>
    </w:p>
    <w:p w14:paraId="47BE2941" w14:textId="055973A6"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_Ref96458210 \h</w:instrText>
      </w:r>
      <w:r>
        <w:rPr>
          <w:lang w:val="en-US"/>
        </w:rPr>
        <w:instrText xml:space="preserve"> </w:instrText>
      </w:r>
      <w:r>
        <w:rPr>
          <w:lang w:val="en-US"/>
        </w:rPr>
      </w:r>
      <w:r>
        <w:rPr>
          <w:lang w:val="en-US"/>
        </w:rPr>
        <w:fldChar w:fldCharType="separate"/>
      </w:r>
      <w:r w:rsidRPr="00ED76E2">
        <w:rPr>
          <w:rFonts w:cs="Times New Roman"/>
        </w:rPr>
        <w:t>圖目錄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_Ref96458210 \h </w:instrText>
      </w:r>
      <w:r>
        <w:rPr>
          <w:lang w:val="en-US"/>
        </w:rPr>
      </w:r>
      <w:r>
        <w:rPr>
          <w:lang w:val="en-US"/>
        </w:rPr>
        <w:fldChar w:fldCharType="separate"/>
      </w:r>
      <w:r>
        <w:rPr>
          <w:noProof/>
          <w:lang w:val="en-US"/>
        </w:rPr>
        <w:t>vi</w:t>
      </w:r>
      <w:r>
        <w:rPr>
          <w:lang w:val="en-US"/>
        </w:rPr>
        <w:fldChar w:fldCharType="end"/>
      </w:r>
    </w:p>
    <w:p w14:paraId="2707C2F3" w14:textId="1C8FEEF8" w:rsidR="0025109F" w:rsidRP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_Ref96458211 \h</w:instrText>
      </w:r>
      <w:r>
        <w:rPr>
          <w:lang w:val="en-US"/>
        </w:rPr>
        <w:instrText xml:space="preserve"> </w:instrText>
      </w:r>
      <w:r>
        <w:rPr>
          <w:lang w:val="en-US"/>
        </w:rPr>
      </w:r>
      <w:r>
        <w:rPr>
          <w:lang w:val="en-US"/>
        </w:rPr>
        <w:fldChar w:fldCharType="separate"/>
      </w:r>
      <w:r>
        <w:rPr>
          <w:rFonts w:hint="eastAsia"/>
        </w:rPr>
        <w:t>表目錄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_Ref96458211 \h </w:instrText>
      </w:r>
      <w:r>
        <w:rPr>
          <w:lang w:val="en-US"/>
        </w:rPr>
      </w:r>
      <w:r>
        <w:rPr>
          <w:lang w:val="en-US"/>
        </w:rPr>
        <w:fldChar w:fldCharType="separate"/>
      </w:r>
      <w:r>
        <w:rPr>
          <w:noProof/>
          <w:lang w:val="en-US"/>
        </w:rPr>
        <w:t>viii</w:t>
      </w:r>
      <w:r>
        <w:rPr>
          <w:lang w:val="en-US"/>
        </w:rPr>
        <w:fldChar w:fldCharType="end"/>
      </w:r>
    </w:p>
    <w:p w14:paraId="6C75CDC0" w14:textId="53A9D375" w:rsidR="00C07238" w:rsidRDefault="000C5C6F">
      <w:pPr>
        <w:pStyle w:val="TOC1"/>
        <w:tabs>
          <w:tab w:val="left" w:pos="960"/>
          <w:tab w:val="right" w:leader="dot" w:pos="8494"/>
        </w:tabs>
        <w:rPr>
          <w:rFonts w:asciiTheme="minorHAnsi" w:eastAsiaTheme="minorEastAsia" w:hAnsiTheme="minorHAnsi" w:cstheme="minorBidi"/>
          <w:b w:val="0"/>
          <w:bCs w:val="0"/>
          <w:noProof/>
          <w:color w:val="auto"/>
        </w:rPr>
      </w:pPr>
      <w:r w:rsidRPr="007D545A">
        <w:rPr>
          <w:rStyle w:val="Hyperlink"/>
        </w:rPr>
        <w:fldChar w:fldCharType="begin"/>
      </w:r>
      <w:r w:rsidRPr="007D545A">
        <w:rPr>
          <w:rStyle w:val="Hyperlink"/>
        </w:rPr>
        <w:instrText xml:space="preserve"> TOC \o "3-3" \f \h \z \t "Heading 1,1,Heading 2,2" </w:instrText>
      </w:r>
      <w:r w:rsidRPr="007D545A">
        <w:rPr>
          <w:rStyle w:val="Hyperlink"/>
        </w:rPr>
        <w:fldChar w:fldCharType="separate"/>
      </w:r>
      <w:hyperlink w:anchor="_Toc98354896" w:history="1">
        <w:r w:rsidR="00C07238" w:rsidRPr="00E2396F">
          <w:rPr>
            <w:rStyle w:val="Hyperlink"/>
            <w:rFonts w:hint="eastAsia"/>
            <w:noProof/>
          </w:rPr>
          <w:t>第</w:t>
        </w:r>
        <w:r w:rsidR="00C07238" w:rsidRPr="00E2396F">
          <w:rPr>
            <w:rStyle w:val="Hyperlink"/>
            <w:rFonts w:hint="eastAsia"/>
            <w:noProof/>
          </w:rPr>
          <w:t>1</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緒論</w:t>
        </w:r>
        <w:r w:rsidR="00C07238">
          <w:rPr>
            <w:noProof/>
            <w:webHidden/>
          </w:rPr>
          <w:tab/>
        </w:r>
        <w:r w:rsidR="00C07238">
          <w:rPr>
            <w:noProof/>
            <w:webHidden/>
          </w:rPr>
          <w:fldChar w:fldCharType="begin"/>
        </w:r>
        <w:r w:rsidR="00C07238">
          <w:rPr>
            <w:noProof/>
            <w:webHidden/>
          </w:rPr>
          <w:instrText xml:space="preserve"> PAGEREF _Toc98354896 \h </w:instrText>
        </w:r>
        <w:r w:rsidR="00C07238">
          <w:rPr>
            <w:noProof/>
            <w:webHidden/>
          </w:rPr>
        </w:r>
        <w:r w:rsidR="00C07238">
          <w:rPr>
            <w:noProof/>
            <w:webHidden/>
          </w:rPr>
          <w:fldChar w:fldCharType="separate"/>
        </w:r>
        <w:r w:rsidR="00C07238">
          <w:rPr>
            <w:noProof/>
            <w:webHidden/>
          </w:rPr>
          <w:t>1</w:t>
        </w:r>
        <w:r w:rsidR="00C07238">
          <w:rPr>
            <w:noProof/>
            <w:webHidden/>
          </w:rPr>
          <w:fldChar w:fldCharType="end"/>
        </w:r>
      </w:hyperlink>
    </w:p>
    <w:p w14:paraId="7E63410C" w14:textId="1E24F81D" w:rsidR="00C07238" w:rsidRDefault="00CC4C0F">
      <w:pPr>
        <w:pStyle w:val="TOC2"/>
        <w:rPr>
          <w:rFonts w:eastAsiaTheme="minorEastAsia" w:cstheme="minorBidi"/>
          <w:smallCaps w:val="0"/>
          <w:color w:val="auto"/>
          <w:sz w:val="24"/>
          <w:szCs w:val="24"/>
        </w:rPr>
      </w:pPr>
      <w:hyperlink w:anchor="_Toc98354897" w:history="1">
        <w:r w:rsidR="00C07238" w:rsidRPr="00E2396F">
          <w:rPr>
            <w:rStyle w:val="Hyperlink"/>
          </w:rPr>
          <w:t>1.1</w:t>
        </w:r>
        <w:r w:rsidR="00C07238">
          <w:rPr>
            <w:rFonts w:eastAsiaTheme="minorEastAsia" w:cstheme="minorBidi"/>
            <w:smallCaps w:val="0"/>
            <w:color w:val="auto"/>
            <w:sz w:val="24"/>
            <w:szCs w:val="24"/>
          </w:rPr>
          <w:tab/>
        </w:r>
        <w:r w:rsidR="00C07238" w:rsidRPr="00E2396F">
          <w:rPr>
            <w:rStyle w:val="Hyperlink"/>
            <w:rFonts w:hint="eastAsia"/>
          </w:rPr>
          <w:t>前言</w:t>
        </w:r>
        <w:r w:rsidR="00C07238">
          <w:rPr>
            <w:webHidden/>
          </w:rPr>
          <w:tab/>
        </w:r>
        <w:r w:rsidR="00C07238">
          <w:rPr>
            <w:webHidden/>
          </w:rPr>
          <w:fldChar w:fldCharType="begin"/>
        </w:r>
        <w:r w:rsidR="00C07238">
          <w:rPr>
            <w:webHidden/>
          </w:rPr>
          <w:instrText xml:space="preserve"> PAGEREF _Toc98354897 \h </w:instrText>
        </w:r>
        <w:r w:rsidR="00C07238">
          <w:rPr>
            <w:webHidden/>
          </w:rPr>
        </w:r>
        <w:r w:rsidR="00C07238">
          <w:rPr>
            <w:webHidden/>
          </w:rPr>
          <w:fldChar w:fldCharType="separate"/>
        </w:r>
        <w:r w:rsidR="00C07238">
          <w:rPr>
            <w:webHidden/>
          </w:rPr>
          <w:t>1</w:t>
        </w:r>
        <w:r w:rsidR="00C07238">
          <w:rPr>
            <w:webHidden/>
          </w:rPr>
          <w:fldChar w:fldCharType="end"/>
        </w:r>
      </w:hyperlink>
    </w:p>
    <w:p w14:paraId="40C364C4" w14:textId="1004E2F1" w:rsidR="00C07238" w:rsidRDefault="00CC4C0F">
      <w:pPr>
        <w:pStyle w:val="TOC2"/>
        <w:rPr>
          <w:rFonts w:eastAsiaTheme="minorEastAsia" w:cstheme="minorBidi"/>
          <w:smallCaps w:val="0"/>
          <w:color w:val="auto"/>
          <w:sz w:val="24"/>
          <w:szCs w:val="24"/>
        </w:rPr>
      </w:pPr>
      <w:hyperlink w:anchor="_Toc98354898" w:history="1">
        <w:r w:rsidR="00C07238" w:rsidRPr="00E2396F">
          <w:rPr>
            <w:rStyle w:val="Hyperlink"/>
          </w:rPr>
          <w:t>1.2</w:t>
        </w:r>
        <w:r w:rsidR="00C07238">
          <w:rPr>
            <w:rFonts w:eastAsiaTheme="minorEastAsia" w:cstheme="minorBidi"/>
            <w:smallCaps w:val="0"/>
            <w:color w:val="auto"/>
            <w:sz w:val="24"/>
            <w:szCs w:val="24"/>
          </w:rPr>
          <w:tab/>
        </w:r>
        <w:r w:rsidR="00C07238" w:rsidRPr="00E2396F">
          <w:rPr>
            <w:rStyle w:val="Hyperlink"/>
            <w:rFonts w:hint="eastAsia"/>
          </w:rPr>
          <w:t>前人文獻回顧</w:t>
        </w:r>
        <w:r w:rsidR="00C07238">
          <w:rPr>
            <w:webHidden/>
          </w:rPr>
          <w:tab/>
        </w:r>
        <w:r w:rsidR="00C07238">
          <w:rPr>
            <w:webHidden/>
          </w:rPr>
          <w:fldChar w:fldCharType="begin"/>
        </w:r>
        <w:r w:rsidR="00C07238">
          <w:rPr>
            <w:webHidden/>
          </w:rPr>
          <w:instrText xml:space="preserve"> PAGEREF _Toc98354898 \h </w:instrText>
        </w:r>
        <w:r w:rsidR="00C07238">
          <w:rPr>
            <w:webHidden/>
          </w:rPr>
        </w:r>
        <w:r w:rsidR="00C07238">
          <w:rPr>
            <w:webHidden/>
          </w:rPr>
          <w:fldChar w:fldCharType="separate"/>
        </w:r>
        <w:r w:rsidR="00C07238">
          <w:rPr>
            <w:webHidden/>
          </w:rPr>
          <w:t>2</w:t>
        </w:r>
        <w:r w:rsidR="00C07238">
          <w:rPr>
            <w:webHidden/>
          </w:rPr>
          <w:fldChar w:fldCharType="end"/>
        </w:r>
      </w:hyperlink>
    </w:p>
    <w:p w14:paraId="22FD9357" w14:textId="47585AA4"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899" w:history="1">
        <w:r w:rsidR="00C07238" w:rsidRPr="00E2396F">
          <w:rPr>
            <w:rStyle w:val="Hyperlink"/>
            <w:noProof/>
          </w:rPr>
          <w:t>1.2.1</w:t>
        </w:r>
        <w:r w:rsidR="00C07238">
          <w:rPr>
            <w:rFonts w:eastAsiaTheme="minorEastAsia" w:cstheme="minorBidi"/>
            <w:iCs w:val="0"/>
            <w:noProof/>
            <w:color w:val="auto"/>
            <w:sz w:val="24"/>
            <w:szCs w:val="24"/>
          </w:rPr>
          <w:tab/>
        </w:r>
        <w:r w:rsidR="00C07238" w:rsidRPr="00E2396F">
          <w:rPr>
            <w:rStyle w:val="Hyperlink"/>
            <w:rFonts w:hint="eastAsia"/>
            <w:noProof/>
          </w:rPr>
          <w:t>地體演化</w:t>
        </w:r>
        <w:r w:rsidR="00C07238">
          <w:rPr>
            <w:noProof/>
            <w:webHidden/>
          </w:rPr>
          <w:tab/>
        </w:r>
        <w:r w:rsidR="00C07238">
          <w:rPr>
            <w:noProof/>
            <w:webHidden/>
          </w:rPr>
          <w:fldChar w:fldCharType="begin"/>
        </w:r>
        <w:r w:rsidR="00C07238">
          <w:rPr>
            <w:noProof/>
            <w:webHidden/>
          </w:rPr>
          <w:instrText xml:space="preserve"> PAGEREF _Toc98354899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750A25CD" w14:textId="572993E1"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00" w:history="1">
        <w:r w:rsidR="00C07238" w:rsidRPr="00E2396F">
          <w:rPr>
            <w:rStyle w:val="Hyperlink"/>
            <w:noProof/>
          </w:rPr>
          <w:t>1.2.2</w:t>
        </w:r>
        <w:r w:rsidR="00C07238">
          <w:rPr>
            <w:rFonts w:eastAsiaTheme="minorEastAsia" w:cstheme="minorBidi"/>
            <w:iCs w:val="0"/>
            <w:noProof/>
            <w:color w:val="auto"/>
            <w:sz w:val="24"/>
            <w:szCs w:val="24"/>
          </w:rPr>
          <w:tab/>
        </w:r>
        <w:r w:rsidR="00C07238" w:rsidRPr="00E2396F">
          <w:rPr>
            <w:rStyle w:val="Hyperlink"/>
            <w:rFonts w:hint="eastAsia"/>
            <w:noProof/>
          </w:rPr>
          <w:t>地體構造環境</w:t>
        </w:r>
        <w:r w:rsidR="00C07238">
          <w:rPr>
            <w:noProof/>
            <w:webHidden/>
          </w:rPr>
          <w:tab/>
        </w:r>
        <w:r w:rsidR="00C07238">
          <w:rPr>
            <w:noProof/>
            <w:webHidden/>
          </w:rPr>
          <w:fldChar w:fldCharType="begin"/>
        </w:r>
        <w:r w:rsidR="00C07238">
          <w:rPr>
            <w:noProof/>
            <w:webHidden/>
          </w:rPr>
          <w:instrText xml:space="preserve"> PAGEREF _Toc98354900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21592854" w14:textId="6C6BC04C"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01" w:history="1">
        <w:r w:rsidR="00C07238" w:rsidRPr="00E2396F">
          <w:rPr>
            <w:rStyle w:val="Hyperlink"/>
            <w:noProof/>
          </w:rPr>
          <w:t>1.2.3</w:t>
        </w:r>
        <w:r w:rsidR="00C07238">
          <w:rPr>
            <w:rFonts w:eastAsiaTheme="minorEastAsia" w:cstheme="minorBidi"/>
            <w:iCs w:val="0"/>
            <w:noProof/>
            <w:color w:val="auto"/>
            <w:sz w:val="24"/>
            <w:szCs w:val="24"/>
          </w:rPr>
          <w:tab/>
        </w:r>
        <w:r w:rsidR="00C07238" w:rsidRPr="00E2396F">
          <w:rPr>
            <w:rStyle w:val="Hyperlink"/>
            <w:rFonts w:hint="eastAsia"/>
            <w:noProof/>
          </w:rPr>
          <w:t>高加索的震波非均向性</w:t>
        </w:r>
        <w:r w:rsidR="00C07238">
          <w:rPr>
            <w:noProof/>
            <w:webHidden/>
          </w:rPr>
          <w:tab/>
        </w:r>
        <w:r w:rsidR="00C07238">
          <w:rPr>
            <w:noProof/>
            <w:webHidden/>
          </w:rPr>
          <w:fldChar w:fldCharType="begin"/>
        </w:r>
        <w:r w:rsidR="00C07238">
          <w:rPr>
            <w:noProof/>
            <w:webHidden/>
          </w:rPr>
          <w:instrText xml:space="preserve"> PAGEREF _Toc98354901 \h </w:instrText>
        </w:r>
        <w:r w:rsidR="00C07238">
          <w:rPr>
            <w:noProof/>
            <w:webHidden/>
          </w:rPr>
        </w:r>
        <w:r w:rsidR="00C07238">
          <w:rPr>
            <w:noProof/>
            <w:webHidden/>
          </w:rPr>
          <w:fldChar w:fldCharType="separate"/>
        </w:r>
        <w:r w:rsidR="00C07238">
          <w:rPr>
            <w:noProof/>
            <w:webHidden/>
          </w:rPr>
          <w:t>3</w:t>
        </w:r>
        <w:r w:rsidR="00C07238">
          <w:rPr>
            <w:noProof/>
            <w:webHidden/>
          </w:rPr>
          <w:fldChar w:fldCharType="end"/>
        </w:r>
      </w:hyperlink>
    </w:p>
    <w:p w14:paraId="746CE5EB" w14:textId="60BD5BA7" w:rsidR="00C07238" w:rsidRDefault="00CC4C0F">
      <w:pPr>
        <w:pStyle w:val="TOC2"/>
        <w:rPr>
          <w:rFonts w:eastAsiaTheme="minorEastAsia" w:cstheme="minorBidi"/>
          <w:smallCaps w:val="0"/>
          <w:color w:val="auto"/>
          <w:sz w:val="24"/>
          <w:szCs w:val="24"/>
        </w:rPr>
      </w:pPr>
      <w:hyperlink w:anchor="_Toc98354902" w:history="1">
        <w:r w:rsidR="00C07238" w:rsidRPr="00E2396F">
          <w:rPr>
            <w:rStyle w:val="Hyperlink"/>
          </w:rPr>
          <w:t>1.3</w:t>
        </w:r>
        <w:r w:rsidR="00C07238">
          <w:rPr>
            <w:rFonts w:eastAsiaTheme="minorEastAsia" w:cstheme="minorBidi"/>
            <w:smallCaps w:val="0"/>
            <w:color w:val="auto"/>
            <w:sz w:val="24"/>
            <w:szCs w:val="24"/>
          </w:rPr>
          <w:tab/>
        </w:r>
        <w:r w:rsidR="00C07238" w:rsidRPr="00E2396F">
          <w:rPr>
            <w:rStyle w:val="Hyperlink"/>
            <w:rFonts w:hint="eastAsia"/>
          </w:rPr>
          <w:t>研究動機與目標</w:t>
        </w:r>
        <w:r w:rsidR="00C07238">
          <w:rPr>
            <w:webHidden/>
          </w:rPr>
          <w:tab/>
        </w:r>
        <w:r w:rsidR="00C07238">
          <w:rPr>
            <w:webHidden/>
          </w:rPr>
          <w:fldChar w:fldCharType="begin"/>
        </w:r>
        <w:r w:rsidR="00C07238">
          <w:rPr>
            <w:webHidden/>
          </w:rPr>
          <w:instrText xml:space="preserve"> PAGEREF _Toc98354902 \h </w:instrText>
        </w:r>
        <w:r w:rsidR="00C07238">
          <w:rPr>
            <w:webHidden/>
          </w:rPr>
        </w:r>
        <w:r w:rsidR="00C07238">
          <w:rPr>
            <w:webHidden/>
          </w:rPr>
          <w:fldChar w:fldCharType="separate"/>
        </w:r>
        <w:r w:rsidR="00C07238">
          <w:rPr>
            <w:webHidden/>
          </w:rPr>
          <w:t>4</w:t>
        </w:r>
        <w:r w:rsidR="00C07238">
          <w:rPr>
            <w:webHidden/>
          </w:rPr>
          <w:fldChar w:fldCharType="end"/>
        </w:r>
      </w:hyperlink>
    </w:p>
    <w:p w14:paraId="10BD6C8C" w14:textId="374F42FD" w:rsidR="00C07238" w:rsidRDefault="00CC4C0F">
      <w:pPr>
        <w:pStyle w:val="TOC2"/>
        <w:rPr>
          <w:rFonts w:eastAsiaTheme="minorEastAsia" w:cstheme="minorBidi"/>
          <w:smallCaps w:val="0"/>
          <w:color w:val="auto"/>
          <w:sz w:val="24"/>
          <w:szCs w:val="24"/>
        </w:rPr>
      </w:pPr>
      <w:hyperlink w:anchor="_Toc98354903" w:history="1">
        <w:r w:rsidR="00C07238" w:rsidRPr="00E2396F">
          <w:rPr>
            <w:rStyle w:val="Hyperlink"/>
          </w:rPr>
          <w:t>1.4</w:t>
        </w:r>
        <w:r w:rsidR="00C07238">
          <w:rPr>
            <w:rFonts w:eastAsiaTheme="minorEastAsia" w:cstheme="minorBidi"/>
            <w:smallCaps w:val="0"/>
            <w:color w:val="auto"/>
            <w:sz w:val="24"/>
            <w:szCs w:val="24"/>
          </w:rPr>
          <w:tab/>
        </w:r>
        <w:r w:rsidR="00C07238" w:rsidRPr="00E2396F">
          <w:rPr>
            <w:rStyle w:val="Hyperlink"/>
            <w:rFonts w:hint="eastAsia"/>
          </w:rPr>
          <w:t>章節編排</w:t>
        </w:r>
        <w:r w:rsidR="00C07238">
          <w:rPr>
            <w:webHidden/>
          </w:rPr>
          <w:tab/>
        </w:r>
        <w:r w:rsidR="00C07238">
          <w:rPr>
            <w:webHidden/>
          </w:rPr>
          <w:fldChar w:fldCharType="begin"/>
        </w:r>
        <w:r w:rsidR="00C07238">
          <w:rPr>
            <w:webHidden/>
          </w:rPr>
          <w:instrText xml:space="preserve"> PAGEREF _Toc98354903 \h </w:instrText>
        </w:r>
        <w:r w:rsidR="00C07238">
          <w:rPr>
            <w:webHidden/>
          </w:rPr>
        </w:r>
        <w:r w:rsidR="00C07238">
          <w:rPr>
            <w:webHidden/>
          </w:rPr>
          <w:fldChar w:fldCharType="separate"/>
        </w:r>
        <w:r w:rsidR="00C07238">
          <w:rPr>
            <w:webHidden/>
          </w:rPr>
          <w:t>5</w:t>
        </w:r>
        <w:r w:rsidR="00C07238">
          <w:rPr>
            <w:webHidden/>
          </w:rPr>
          <w:fldChar w:fldCharType="end"/>
        </w:r>
      </w:hyperlink>
    </w:p>
    <w:p w14:paraId="4DF9FA38" w14:textId="5DEFAD0B" w:rsidR="00C07238" w:rsidRDefault="00CC4C0F">
      <w:pPr>
        <w:pStyle w:val="TOC1"/>
        <w:tabs>
          <w:tab w:val="left" w:pos="960"/>
          <w:tab w:val="right" w:leader="dot" w:pos="8494"/>
        </w:tabs>
        <w:rPr>
          <w:rFonts w:asciiTheme="minorHAnsi" w:eastAsiaTheme="minorEastAsia" w:hAnsiTheme="minorHAnsi" w:cstheme="minorBidi"/>
          <w:b w:val="0"/>
          <w:bCs w:val="0"/>
          <w:noProof/>
          <w:color w:val="auto"/>
        </w:rPr>
      </w:pPr>
      <w:hyperlink w:anchor="_Toc98354904" w:history="1">
        <w:r w:rsidR="00C07238" w:rsidRPr="00E2396F">
          <w:rPr>
            <w:rStyle w:val="Hyperlink"/>
            <w:rFonts w:hint="eastAsia"/>
            <w:noProof/>
          </w:rPr>
          <w:t>第</w:t>
        </w:r>
        <w:r w:rsidR="00C07238" w:rsidRPr="00E2396F">
          <w:rPr>
            <w:rStyle w:val="Hyperlink"/>
            <w:rFonts w:hint="eastAsia"/>
            <w:noProof/>
          </w:rPr>
          <w:t>2</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研究原理與方法</w:t>
        </w:r>
        <w:r w:rsidR="00C07238">
          <w:rPr>
            <w:noProof/>
            <w:webHidden/>
          </w:rPr>
          <w:tab/>
        </w:r>
        <w:r w:rsidR="00C07238">
          <w:rPr>
            <w:noProof/>
            <w:webHidden/>
          </w:rPr>
          <w:fldChar w:fldCharType="begin"/>
        </w:r>
        <w:r w:rsidR="00C07238">
          <w:rPr>
            <w:noProof/>
            <w:webHidden/>
          </w:rPr>
          <w:instrText xml:space="preserve"> PAGEREF _Toc98354904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A011B80" w14:textId="0EBDA7EE" w:rsidR="00C07238" w:rsidRDefault="00CC4C0F">
      <w:pPr>
        <w:pStyle w:val="TOC2"/>
        <w:rPr>
          <w:rFonts w:eastAsiaTheme="minorEastAsia" w:cstheme="minorBidi"/>
          <w:smallCaps w:val="0"/>
          <w:color w:val="auto"/>
          <w:sz w:val="24"/>
          <w:szCs w:val="24"/>
        </w:rPr>
      </w:pPr>
      <w:hyperlink w:anchor="_Toc98354905" w:history="1">
        <w:r w:rsidR="00C07238" w:rsidRPr="00E2396F">
          <w:rPr>
            <w:rStyle w:val="Hyperlink"/>
          </w:rPr>
          <w:t>2.1</w:t>
        </w:r>
        <w:r w:rsidR="00C07238">
          <w:rPr>
            <w:rFonts w:eastAsiaTheme="minorEastAsia" w:cstheme="minorBidi"/>
            <w:smallCaps w:val="0"/>
            <w:color w:val="auto"/>
            <w:sz w:val="24"/>
            <w:szCs w:val="24"/>
          </w:rPr>
          <w:tab/>
        </w:r>
        <w:r w:rsidR="00C07238" w:rsidRPr="00E2396F">
          <w:rPr>
            <w:rStyle w:val="Hyperlink"/>
            <w:rFonts w:hint="eastAsia"/>
          </w:rPr>
          <w:t>地球內部的非均向性</w:t>
        </w:r>
        <w:r w:rsidR="00C07238">
          <w:rPr>
            <w:webHidden/>
          </w:rPr>
          <w:tab/>
        </w:r>
        <w:r w:rsidR="00C07238">
          <w:rPr>
            <w:webHidden/>
          </w:rPr>
          <w:fldChar w:fldCharType="begin"/>
        </w:r>
        <w:r w:rsidR="00C07238">
          <w:rPr>
            <w:webHidden/>
          </w:rPr>
          <w:instrText xml:space="preserve"> PAGEREF _Toc98354905 \h </w:instrText>
        </w:r>
        <w:r w:rsidR="00C07238">
          <w:rPr>
            <w:webHidden/>
          </w:rPr>
        </w:r>
        <w:r w:rsidR="00C07238">
          <w:rPr>
            <w:webHidden/>
          </w:rPr>
          <w:fldChar w:fldCharType="separate"/>
        </w:r>
        <w:r w:rsidR="00C07238">
          <w:rPr>
            <w:webHidden/>
          </w:rPr>
          <w:t>6</w:t>
        </w:r>
        <w:r w:rsidR="00C07238">
          <w:rPr>
            <w:webHidden/>
          </w:rPr>
          <w:fldChar w:fldCharType="end"/>
        </w:r>
      </w:hyperlink>
    </w:p>
    <w:p w14:paraId="6788B937" w14:textId="487184B1"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06" w:history="1">
        <w:r w:rsidR="00C07238" w:rsidRPr="00E2396F">
          <w:rPr>
            <w:rStyle w:val="Hyperlink"/>
            <w:noProof/>
          </w:rPr>
          <w:t>2.1.1</w:t>
        </w:r>
        <w:r w:rsidR="00C07238">
          <w:rPr>
            <w:rFonts w:eastAsiaTheme="minorEastAsia" w:cstheme="minorBidi"/>
            <w:iCs w:val="0"/>
            <w:noProof/>
            <w:color w:val="auto"/>
            <w:sz w:val="24"/>
            <w:szCs w:val="24"/>
          </w:rPr>
          <w:tab/>
        </w:r>
        <w:r w:rsidR="00C07238" w:rsidRPr="00E2396F">
          <w:rPr>
            <w:rStyle w:val="Hyperlink"/>
            <w:rFonts w:hint="eastAsia"/>
            <w:noProof/>
          </w:rPr>
          <w:t>構造優選排列（</w:t>
        </w:r>
        <w:r w:rsidR="00C07238" w:rsidRPr="00E2396F">
          <w:rPr>
            <w:rStyle w:val="Hyperlink"/>
            <w:noProof/>
          </w:rPr>
          <w:t>Shape-Preferred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_Toc98354906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3366A45" w14:textId="01192EDA"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07" w:history="1">
        <w:r w:rsidR="00C07238" w:rsidRPr="00E2396F">
          <w:rPr>
            <w:rStyle w:val="Hyperlink"/>
            <w:noProof/>
          </w:rPr>
          <w:t>2.1.2</w:t>
        </w:r>
        <w:r w:rsidR="00C07238">
          <w:rPr>
            <w:rFonts w:eastAsiaTheme="minorEastAsia" w:cstheme="minorBidi"/>
            <w:iCs w:val="0"/>
            <w:noProof/>
            <w:color w:val="auto"/>
            <w:sz w:val="24"/>
            <w:szCs w:val="24"/>
          </w:rPr>
          <w:tab/>
        </w:r>
        <w:r w:rsidR="00C07238" w:rsidRPr="00E2396F">
          <w:rPr>
            <w:rStyle w:val="Hyperlink"/>
            <w:rFonts w:hint="eastAsia"/>
            <w:noProof/>
          </w:rPr>
          <w:t>晶格優選排列（</w:t>
        </w:r>
        <w:r w:rsidR="00C07238" w:rsidRPr="00E2396F">
          <w:rPr>
            <w:rStyle w:val="Hyperlink"/>
            <w:noProof/>
          </w:rPr>
          <w:t>Lattice-Preferred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_Toc98354907 \h </w:instrText>
        </w:r>
        <w:r w:rsidR="00C07238">
          <w:rPr>
            <w:noProof/>
            <w:webHidden/>
          </w:rPr>
        </w:r>
        <w:r w:rsidR="00C07238">
          <w:rPr>
            <w:noProof/>
            <w:webHidden/>
          </w:rPr>
          <w:fldChar w:fldCharType="separate"/>
        </w:r>
        <w:r w:rsidR="00C07238">
          <w:rPr>
            <w:noProof/>
            <w:webHidden/>
          </w:rPr>
          <w:t>7</w:t>
        </w:r>
        <w:r w:rsidR="00C07238">
          <w:rPr>
            <w:noProof/>
            <w:webHidden/>
          </w:rPr>
          <w:fldChar w:fldCharType="end"/>
        </w:r>
      </w:hyperlink>
    </w:p>
    <w:p w14:paraId="59979322" w14:textId="1A76AC00" w:rsidR="00C07238" w:rsidRDefault="00CC4C0F">
      <w:pPr>
        <w:pStyle w:val="TOC2"/>
        <w:rPr>
          <w:rFonts w:eastAsiaTheme="minorEastAsia" w:cstheme="minorBidi"/>
          <w:smallCaps w:val="0"/>
          <w:color w:val="auto"/>
          <w:sz w:val="24"/>
          <w:szCs w:val="24"/>
        </w:rPr>
      </w:pPr>
      <w:hyperlink w:anchor="_Toc98354908" w:history="1">
        <w:r w:rsidR="00C07238" w:rsidRPr="00E2396F">
          <w:rPr>
            <w:rStyle w:val="Hyperlink"/>
          </w:rPr>
          <w:t>2.2</w:t>
        </w:r>
        <w:r w:rsidR="00C07238">
          <w:rPr>
            <w:rFonts w:eastAsiaTheme="minorEastAsia" w:cstheme="minorBidi"/>
            <w:smallCaps w:val="0"/>
            <w:color w:val="auto"/>
            <w:sz w:val="24"/>
            <w:szCs w:val="24"/>
          </w:rPr>
          <w:tab/>
        </w:r>
        <w:r w:rsidR="00C07238" w:rsidRPr="00E2396F">
          <w:rPr>
            <w:rStyle w:val="Hyperlink"/>
            <w:rFonts w:hint="eastAsia"/>
          </w:rPr>
          <w:t>剪力波分離</w:t>
        </w:r>
        <w:r w:rsidR="00C07238">
          <w:rPr>
            <w:webHidden/>
          </w:rPr>
          <w:tab/>
        </w:r>
        <w:r w:rsidR="00C07238">
          <w:rPr>
            <w:webHidden/>
          </w:rPr>
          <w:fldChar w:fldCharType="begin"/>
        </w:r>
        <w:r w:rsidR="00C07238">
          <w:rPr>
            <w:webHidden/>
          </w:rPr>
          <w:instrText xml:space="preserve"> PAGEREF _Toc98354908 \h </w:instrText>
        </w:r>
        <w:r w:rsidR="00C07238">
          <w:rPr>
            <w:webHidden/>
          </w:rPr>
        </w:r>
        <w:r w:rsidR="00C07238">
          <w:rPr>
            <w:webHidden/>
          </w:rPr>
          <w:fldChar w:fldCharType="separate"/>
        </w:r>
        <w:r w:rsidR="00C07238">
          <w:rPr>
            <w:webHidden/>
          </w:rPr>
          <w:t>11</w:t>
        </w:r>
        <w:r w:rsidR="00C07238">
          <w:rPr>
            <w:webHidden/>
          </w:rPr>
          <w:fldChar w:fldCharType="end"/>
        </w:r>
      </w:hyperlink>
    </w:p>
    <w:p w14:paraId="26F476CB" w14:textId="5921EE77" w:rsidR="00C07238" w:rsidRDefault="00CC4C0F">
      <w:pPr>
        <w:pStyle w:val="TOC2"/>
        <w:rPr>
          <w:rFonts w:eastAsiaTheme="minorEastAsia" w:cstheme="minorBidi"/>
          <w:smallCaps w:val="0"/>
          <w:color w:val="auto"/>
          <w:sz w:val="24"/>
          <w:szCs w:val="24"/>
        </w:rPr>
      </w:pPr>
      <w:hyperlink w:anchor="_Toc98354909" w:history="1">
        <w:r w:rsidR="00C07238" w:rsidRPr="00E2396F">
          <w:rPr>
            <w:rStyle w:val="Hyperlink"/>
          </w:rPr>
          <w:t>2.3</w:t>
        </w:r>
        <w:r w:rsidR="00C07238">
          <w:rPr>
            <w:rFonts w:eastAsiaTheme="minorEastAsia" w:cstheme="minorBidi"/>
            <w:smallCaps w:val="0"/>
            <w:color w:val="auto"/>
            <w:sz w:val="24"/>
            <w:szCs w:val="24"/>
          </w:rPr>
          <w:tab/>
        </w:r>
        <w:r w:rsidR="00C07238" w:rsidRPr="00E2396F">
          <w:rPr>
            <w:rStyle w:val="Hyperlink"/>
            <w:rFonts w:hint="eastAsia"/>
          </w:rPr>
          <w:t>剪力波分離判斷</w:t>
        </w:r>
        <w:r w:rsidR="00C07238">
          <w:rPr>
            <w:webHidden/>
          </w:rPr>
          <w:tab/>
        </w:r>
        <w:r w:rsidR="00C07238">
          <w:rPr>
            <w:webHidden/>
          </w:rPr>
          <w:fldChar w:fldCharType="begin"/>
        </w:r>
        <w:r w:rsidR="00C07238">
          <w:rPr>
            <w:webHidden/>
          </w:rPr>
          <w:instrText xml:space="preserve"> PAGEREF _Toc98354909 \h </w:instrText>
        </w:r>
        <w:r w:rsidR="00C07238">
          <w:rPr>
            <w:webHidden/>
          </w:rPr>
        </w:r>
        <w:r w:rsidR="00C07238">
          <w:rPr>
            <w:webHidden/>
          </w:rPr>
          <w:fldChar w:fldCharType="separate"/>
        </w:r>
        <w:r w:rsidR="00C07238">
          <w:rPr>
            <w:webHidden/>
          </w:rPr>
          <w:t>13</w:t>
        </w:r>
        <w:r w:rsidR="00C07238">
          <w:rPr>
            <w:webHidden/>
          </w:rPr>
          <w:fldChar w:fldCharType="end"/>
        </w:r>
      </w:hyperlink>
    </w:p>
    <w:p w14:paraId="0B7E0265" w14:textId="0636F946" w:rsidR="00C07238" w:rsidRDefault="00CC4C0F">
      <w:pPr>
        <w:pStyle w:val="TOC2"/>
        <w:rPr>
          <w:rFonts w:eastAsiaTheme="minorEastAsia" w:cstheme="minorBidi"/>
          <w:smallCaps w:val="0"/>
          <w:color w:val="auto"/>
          <w:sz w:val="24"/>
          <w:szCs w:val="24"/>
        </w:rPr>
      </w:pPr>
      <w:hyperlink w:anchor="_Toc98354910" w:history="1">
        <w:r w:rsidR="00C07238" w:rsidRPr="00E2396F">
          <w:rPr>
            <w:rStyle w:val="Hyperlink"/>
          </w:rPr>
          <w:t>2.4</w:t>
        </w:r>
        <w:r w:rsidR="00C07238">
          <w:rPr>
            <w:rFonts w:eastAsiaTheme="minorEastAsia" w:cstheme="minorBidi"/>
            <w:smallCaps w:val="0"/>
            <w:color w:val="auto"/>
            <w:sz w:val="24"/>
            <w:szCs w:val="24"/>
          </w:rPr>
          <w:tab/>
        </w:r>
        <w:r w:rsidR="00C07238" w:rsidRPr="00E2396F">
          <w:rPr>
            <w:rStyle w:val="Hyperlink"/>
            <w:rFonts w:hint="eastAsia"/>
          </w:rPr>
          <w:t>剪力波分離參數量測</w:t>
        </w:r>
        <w:r w:rsidR="00C07238">
          <w:rPr>
            <w:webHidden/>
          </w:rPr>
          <w:tab/>
        </w:r>
        <w:r w:rsidR="00C07238">
          <w:rPr>
            <w:webHidden/>
          </w:rPr>
          <w:fldChar w:fldCharType="begin"/>
        </w:r>
        <w:r w:rsidR="00C07238">
          <w:rPr>
            <w:webHidden/>
          </w:rPr>
          <w:instrText xml:space="preserve"> PAGEREF _Toc98354910 \h </w:instrText>
        </w:r>
        <w:r w:rsidR="00C07238">
          <w:rPr>
            <w:webHidden/>
          </w:rPr>
        </w:r>
        <w:r w:rsidR="00C07238">
          <w:rPr>
            <w:webHidden/>
          </w:rPr>
          <w:fldChar w:fldCharType="separate"/>
        </w:r>
        <w:r w:rsidR="00C07238">
          <w:rPr>
            <w:webHidden/>
          </w:rPr>
          <w:t>14</w:t>
        </w:r>
        <w:r w:rsidR="00C07238">
          <w:rPr>
            <w:webHidden/>
          </w:rPr>
          <w:fldChar w:fldCharType="end"/>
        </w:r>
      </w:hyperlink>
    </w:p>
    <w:p w14:paraId="7C2E9C74" w14:textId="43037B76"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11" w:history="1">
        <w:r w:rsidR="00C07238" w:rsidRPr="00E2396F">
          <w:rPr>
            <w:rStyle w:val="Hyperlink"/>
            <w:noProof/>
          </w:rPr>
          <w:t>2.4.1</w:t>
        </w:r>
        <w:r w:rsidR="00C07238">
          <w:rPr>
            <w:rFonts w:eastAsiaTheme="minorEastAsia" w:cstheme="minorBidi"/>
            <w:iCs w:val="0"/>
            <w:noProof/>
            <w:color w:val="auto"/>
            <w:sz w:val="24"/>
            <w:szCs w:val="24"/>
          </w:rPr>
          <w:tab/>
        </w:r>
        <w:r w:rsidR="00C07238" w:rsidRPr="00E2396F">
          <w:rPr>
            <w:rStyle w:val="Hyperlink"/>
            <w:rFonts w:hint="eastAsia"/>
            <w:noProof/>
          </w:rPr>
          <w:t>交互相關法（</w:t>
        </w:r>
        <w:r w:rsidR="00C07238" w:rsidRPr="00E2396F">
          <w:rPr>
            <w:rStyle w:val="Hyperlink"/>
            <w:noProof/>
          </w:rPr>
          <w:t>Rotation Correlation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_Toc98354911 \h </w:instrText>
        </w:r>
        <w:r w:rsidR="00C07238">
          <w:rPr>
            <w:noProof/>
            <w:webHidden/>
          </w:rPr>
        </w:r>
        <w:r w:rsidR="00C07238">
          <w:rPr>
            <w:noProof/>
            <w:webHidden/>
          </w:rPr>
          <w:fldChar w:fldCharType="separate"/>
        </w:r>
        <w:r w:rsidR="00C07238">
          <w:rPr>
            <w:noProof/>
            <w:webHidden/>
          </w:rPr>
          <w:t>14</w:t>
        </w:r>
        <w:r w:rsidR="00C07238">
          <w:rPr>
            <w:noProof/>
            <w:webHidden/>
          </w:rPr>
          <w:fldChar w:fldCharType="end"/>
        </w:r>
      </w:hyperlink>
    </w:p>
    <w:p w14:paraId="2334FE16" w14:textId="0ED4E142"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12" w:history="1">
        <w:r w:rsidR="00C07238" w:rsidRPr="00E2396F">
          <w:rPr>
            <w:rStyle w:val="Hyperlink"/>
            <w:noProof/>
          </w:rPr>
          <w:t>2.4.2</w:t>
        </w:r>
        <w:r w:rsidR="00C07238">
          <w:rPr>
            <w:rFonts w:eastAsiaTheme="minorEastAsia" w:cstheme="minorBidi"/>
            <w:iCs w:val="0"/>
            <w:noProof/>
            <w:color w:val="auto"/>
            <w:sz w:val="24"/>
            <w:szCs w:val="24"/>
          </w:rPr>
          <w:tab/>
        </w:r>
        <w:r w:rsidR="00C07238" w:rsidRPr="00E2396F">
          <w:rPr>
            <w:rStyle w:val="Hyperlink"/>
            <w:rFonts w:hint="eastAsia"/>
            <w:noProof/>
          </w:rPr>
          <w:t>切向分量最小能量法（</w:t>
        </w:r>
        <w:r w:rsidR="00C07238" w:rsidRPr="00E2396F">
          <w:rPr>
            <w:rStyle w:val="Hyperlink"/>
            <w:noProof/>
          </w:rPr>
          <w:t>Transverse Minimization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_Toc98354912 \h </w:instrText>
        </w:r>
        <w:r w:rsidR="00C07238">
          <w:rPr>
            <w:noProof/>
            <w:webHidden/>
          </w:rPr>
        </w:r>
        <w:r w:rsidR="00C07238">
          <w:rPr>
            <w:noProof/>
            <w:webHidden/>
          </w:rPr>
          <w:fldChar w:fldCharType="separate"/>
        </w:r>
        <w:r w:rsidR="00C07238">
          <w:rPr>
            <w:noProof/>
            <w:webHidden/>
          </w:rPr>
          <w:t>15</w:t>
        </w:r>
        <w:r w:rsidR="00C07238">
          <w:rPr>
            <w:noProof/>
            <w:webHidden/>
          </w:rPr>
          <w:fldChar w:fldCharType="end"/>
        </w:r>
      </w:hyperlink>
    </w:p>
    <w:p w14:paraId="430453DB" w14:textId="3702323C" w:rsidR="00C07238" w:rsidRDefault="00CC4C0F">
      <w:pPr>
        <w:pStyle w:val="TOC2"/>
        <w:rPr>
          <w:rFonts w:eastAsiaTheme="minorEastAsia" w:cstheme="minorBidi"/>
          <w:smallCaps w:val="0"/>
          <w:color w:val="auto"/>
          <w:sz w:val="24"/>
          <w:szCs w:val="24"/>
        </w:rPr>
      </w:pPr>
      <w:hyperlink w:anchor="_Toc98354913" w:history="1">
        <w:r w:rsidR="00C07238" w:rsidRPr="00E2396F">
          <w:rPr>
            <w:rStyle w:val="Hyperlink"/>
          </w:rPr>
          <w:t>2.5</w:t>
        </w:r>
        <w:r w:rsidR="00C07238">
          <w:rPr>
            <w:rFonts w:eastAsiaTheme="minorEastAsia" w:cstheme="minorBidi"/>
            <w:smallCaps w:val="0"/>
            <w:color w:val="auto"/>
            <w:sz w:val="24"/>
            <w:szCs w:val="24"/>
          </w:rPr>
          <w:tab/>
        </w:r>
        <w:r w:rsidR="00C07238" w:rsidRPr="00E2396F">
          <w:rPr>
            <w:rStyle w:val="Hyperlink"/>
            <w:rFonts w:hint="eastAsia"/>
          </w:rPr>
          <w:t>量測方法選擇</w:t>
        </w:r>
        <w:r w:rsidR="00C07238">
          <w:rPr>
            <w:webHidden/>
          </w:rPr>
          <w:tab/>
        </w:r>
        <w:r w:rsidR="00C07238">
          <w:rPr>
            <w:webHidden/>
          </w:rPr>
          <w:fldChar w:fldCharType="begin"/>
        </w:r>
        <w:r w:rsidR="00C07238">
          <w:rPr>
            <w:webHidden/>
          </w:rPr>
          <w:instrText xml:space="preserve"> PAGEREF _Toc98354913 \h </w:instrText>
        </w:r>
        <w:r w:rsidR="00C07238">
          <w:rPr>
            <w:webHidden/>
          </w:rPr>
        </w:r>
        <w:r w:rsidR="00C07238">
          <w:rPr>
            <w:webHidden/>
          </w:rPr>
          <w:fldChar w:fldCharType="separate"/>
        </w:r>
        <w:r w:rsidR="00C07238">
          <w:rPr>
            <w:webHidden/>
          </w:rPr>
          <w:t>15</w:t>
        </w:r>
        <w:r w:rsidR="00C07238">
          <w:rPr>
            <w:webHidden/>
          </w:rPr>
          <w:fldChar w:fldCharType="end"/>
        </w:r>
      </w:hyperlink>
    </w:p>
    <w:p w14:paraId="1811C570" w14:textId="0FA76569" w:rsidR="00C07238" w:rsidRDefault="00CC4C0F">
      <w:pPr>
        <w:pStyle w:val="TOC1"/>
        <w:tabs>
          <w:tab w:val="left" w:pos="960"/>
          <w:tab w:val="right" w:leader="dot" w:pos="8494"/>
        </w:tabs>
        <w:rPr>
          <w:rFonts w:asciiTheme="minorHAnsi" w:eastAsiaTheme="minorEastAsia" w:hAnsiTheme="minorHAnsi" w:cstheme="minorBidi"/>
          <w:b w:val="0"/>
          <w:bCs w:val="0"/>
          <w:noProof/>
          <w:color w:val="auto"/>
        </w:rPr>
      </w:pPr>
      <w:hyperlink w:anchor="_Toc98354914" w:history="1">
        <w:r w:rsidR="00C07238" w:rsidRPr="00E2396F">
          <w:rPr>
            <w:rStyle w:val="Hyperlink"/>
            <w:rFonts w:hint="eastAsia"/>
            <w:noProof/>
          </w:rPr>
          <w:t>第</w:t>
        </w:r>
        <w:r w:rsidR="00C07238" w:rsidRPr="00E2396F">
          <w:rPr>
            <w:rStyle w:val="Hyperlink"/>
            <w:rFonts w:hint="eastAsia"/>
            <w:noProof/>
          </w:rPr>
          <w:t>3</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資料與分析</w:t>
        </w:r>
        <w:r w:rsidR="00C07238">
          <w:rPr>
            <w:noProof/>
            <w:webHidden/>
          </w:rPr>
          <w:tab/>
        </w:r>
        <w:r w:rsidR="00C07238">
          <w:rPr>
            <w:noProof/>
            <w:webHidden/>
          </w:rPr>
          <w:fldChar w:fldCharType="begin"/>
        </w:r>
        <w:r w:rsidR="00C07238">
          <w:rPr>
            <w:noProof/>
            <w:webHidden/>
          </w:rPr>
          <w:instrText xml:space="preserve"> PAGEREF _Toc98354914 \h </w:instrText>
        </w:r>
        <w:r w:rsidR="00C07238">
          <w:rPr>
            <w:noProof/>
            <w:webHidden/>
          </w:rPr>
        </w:r>
        <w:r w:rsidR="00C07238">
          <w:rPr>
            <w:noProof/>
            <w:webHidden/>
          </w:rPr>
          <w:fldChar w:fldCharType="separate"/>
        </w:r>
        <w:r w:rsidR="00C07238">
          <w:rPr>
            <w:noProof/>
            <w:webHidden/>
          </w:rPr>
          <w:t>18</w:t>
        </w:r>
        <w:r w:rsidR="00C07238">
          <w:rPr>
            <w:noProof/>
            <w:webHidden/>
          </w:rPr>
          <w:fldChar w:fldCharType="end"/>
        </w:r>
      </w:hyperlink>
    </w:p>
    <w:p w14:paraId="7CD01B19" w14:textId="64E5A7F4" w:rsidR="00C07238" w:rsidRDefault="00CC4C0F">
      <w:pPr>
        <w:pStyle w:val="TOC2"/>
        <w:rPr>
          <w:rFonts w:eastAsiaTheme="minorEastAsia" w:cstheme="minorBidi"/>
          <w:smallCaps w:val="0"/>
          <w:color w:val="auto"/>
          <w:sz w:val="24"/>
          <w:szCs w:val="24"/>
        </w:rPr>
      </w:pPr>
      <w:hyperlink w:anchor="_Toc98354915" w:history="1">
        <w:r w:rsidR="00C07238" w:rsidRPr="00E2396F">
          <w:rPr>
            <w:rStyle w:val="Hyperlink"/>
          </w:rPr>
          <w:t>3.1</w:t>
        </w:r>
        <w:r w:rsidR="00C07238">
          <w:rPr>
            <w:rFonts w:eastAsiaTheme="minorEastAsia" w:cstheme="minorBidi"/>
            <w:smallCaps w:val="0"/>
            <w:color w:val="auto"/>
            <w:sz w:val="24"/>
            <w:szCs w:val="24"/>
          </w:rPr>
          <w:tab/>
        </w:r>
        <w:r w:rsidR="00C07238" w:rsidRPr="00E2396F">
          <w:rPr>
            <w:rStyle w:val="Hyperlink"/>
            <w:rFonts w:hint="eastAsia"/>
          </w:rPr>
          <w:t>資料來源與測站分佈</w:t>
        </w:r>
        <w:r w:rsidR="00C07238">
          <w:rPr>
            <w:webHidden/>
          </w:rPr>
          <w:tab/>
        </w:r>
        <w:r w:rsidR="00C07238">
          <w:rPr>
            <w:webHidden/>
          </w:rPr>
          <w:fldChar w:fldCharType="begin"/>
        </w:r>
        <w:r w:rsidR="00C07238">
          <w:rPr>
            <w:webHidden/>
          </w:rPr>
          <w:instrText xml:space="preserve"> PAGEREF _Toc98354915 \h </w:instrText>
        </w:r>
        <w:r w:rsidR="00C07238">
          <w:rPr>
            <w:webHidden/>
          </w:rPr>
        </w:r>
        <w:r w:rsidR="00C07238">
          <w:rPr>
            <w:webHidden/>
          </w:rPr>
          <w:fldChar w:fldCharType="separate"/>
        </w:r>
        <w:r w:rsidR="00C07238">
          <w:rPr>
            <w:webHidden/>
          </w:rPr>
          <w:t>18</w:t>
        </w:r>
        <w:r w:rsidR="00C07238">
          <w:rPr>
            <w:webHidden/>
          </w:rPr>
          <w:fldChar w:fldCharType="end"/>
        </w:r>
      </w:hyperlink>
    </w:p>
    <w:p w14:paraId="56AC7DE0" w14:textId="4F433D2E" w:rsidR="00C07238" w:rsidRDefault="00CC4C0F">
      <w:pPr>
        <w:pStyle w:val="TOC2"/>
        <w:rPr>
          <w:rFonts w:eastAsiaTheme="minorEastAsia" w:cstheme="minorBidi"/>
          <w:smallCaps w:val="0"/>
          <w:color w:val="auto"/>
          <w:sz w:val="24"/>
          <w:szCs w:val="24"/>
        </w:rPr>
      </w:pPr>
      <w:hyperlink w:anchor="_Toc98354916" w:history="1">
        <w:r w:rsidR="00C07238" w:rsidRPr="00E2396F">
          <w:rPr>
            <w:rStyle w:val="Hyperlink"/>
          </w:rPr>
          <w:t>3.2</w:t>
        </w:r>
        <w:r w:rsidR="00C07238">
          <w:rPr>
            <w:rFonts w:eastAsiaTheme="minorEastAsia" w:cstheme="minorBidi"/>
            <w:smallCaps w:val="0"/>
            <w:color w:val="auto"/>
            <w:sz w:val="24"/>
            <w:szCs w:val="24"/>
          </w:rPr>
          <w:tab/>
        </w:r>
        <w:r w:rsidR="00C07238" w:rsidRPr="00E2396F">
          <w:rPr>
            <w:rStyle w:val="Hyperlink"/>
            <w:rFonts w:hint="eastAsia"/>
          </w:rPr>
          <w:t>地震事件選取與資料處理</w:t>
        </w:r>
        <w:r w:rsidR="00C07238">
          <w:rPr>
            <w:webHidden/>
          </w:rPr>
          <w:tab/>
        </w:r>
        <w:r w:rsidR="00C07238">
          <w:rPr>
            <w:webHidden/>
          </w:rPr>
          <w:fldChar w:fldCharType="begin"/>
        </w:r>
        <w:r w:rsidR="00C07238">
          <w:rPr>
            <w:webHidden/>
          </w:rPr>
          <w:instrText xml:space="preserve"> PAGEREF _Toc98354916 \h </w:instrText>
        </w:r>
        <w:r w:rsidR="00C07238">
          <w:rPr>
            <w:webHidden/>
          </w:rPr>
        </w:r>
        <w:r w:rsidR="00C07238">
          <w:rPr>
            <w:webHidden/>
          </w:rPr>
          <w:fldChar w:fldCharType="separate"/>
        </w:r>
        <w:r w:rsidR="00C07238">
          <w:rPr>
            <w:webHidden/>
          </w:rPr>
          <w:t>21</w:t>
        </w:r>
        <w:r w:rsidR="00C07238">
          <w:rPr>
            <w:webHidden/>
          </w:rPr>
          <w:fldChar w:fldCharType="end"/>
        </w:r>
      </w:hyperlink>
    </w:p>
    <w:p w14:paraId="3265D484" w14:textId="1E98E802"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17" w:history="1">
        <w:r w:rsidR="00C07238" w:rsidRPr="00E2396F">
          <w:rPr>
            <w:rStyle w:val="Hyperlink"/>
            <w:noProof/>
          </w:rPr>
          <w:t>3.2.1</w:t>
        </w:r>
        <w:r w:rsidR="00C07238">
          <w:rPr>
            <w:rFonts w:eastAsiaTheme="minorEastAsia" w:cstheme="minorBidi"/>
            <w:iCs w:val="0"/>
            <w:noProof/>
            <w:color w:val="auto"/>
            <w:sz w:val="24"/>
            <w:szCs w:val="24"/>
          </w:rPr>
          <w:tab/>
        </w:r>
        <w:r w:rsidR="00C07238" w:rsidRPr="00E2396F">
          <w:rPr>
            <w:rStyle w:val="Hyperlink"/>
            <w:rFonts w:hint="eastAsia"/>
            <w:noProof/>
          </w:rPr>
          <w:t>地震資料篩選</w:t>
        </w:r>
        <w:r w:rsidR="00C07238">
          <w:rPr>
            <w:noProof/>
            <w:webHidden/>
          </w:rPr>
          <w:tab/>
        </w:r>
        <w:r w:rsidR="00C07238">
          <w:rPr>
            <w:noProof/>
            <w:webHidden/>
          </w:rPr>
          <w:fldChar w:fldCharType="begin"/>
        </w:r>
        <w:r w:rsidR="00C07238">
          <w:rPr>
            <w:noProof/>
            <w:webHidden/>
          </w:rPr>
          <w:instrText xml:space="preserve"> PAGEREF _Toc98354917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07969324" w14:textId="294EB8AF"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18" w:history="1">
        <w:r w:rsidR="00C07238" w:rsidRPr="00E2396F">
          <w:rPr>
            <w:rStyle w:val="Hyperlink"/>
            <w:noProof/>
          </w:rPr>
          <w:t>3.2.2</w:t>
        </w:r>
        <w:r w:rsidR="00C07238">
          <w:rPr>
            <w:rFonts w:eastAsiaTheme="minorEastAsia" w:cstheme="minorBidi"/>
            <w:iCs w:val="0"/>
            <w:noProof/>
            <w:color w:val="auto"/>
            <w:sz w:val="24"/>
            <w:szCs w:val="24"/>
          </w:rPr>
          <w:tab/>
        </w:r>
        <w:r w:rsidR="00C07238" w:rsidRPr="00E2396F">
          <w:rPr>
            <w:rStyle w:val="Hyperlink"/>
            <w:rFonts w:hint="eastAsia"/>
            <w:noProof/>
          </w:rPr>
          <w:t>地震資料處理</w:t>
        </w:r>
        <w:r w:rsidR="00C07238">
          <w:rPr>
            <w:noProof/>
            <w:webHidden/>
          </w:rPr>
          <w:tab/>
        </w:r>
        <w:r w:rsidR="00C07238">
          <w:rPr>
            <w:noProof/>
            <w:webHidden/>
          </w:rPr>
          <w:fldChar w:fldCharType="begin"/>
        </w:r>
        <w:r w:rsidR="00C07238">
          <w:rPr>
            <w:noProof/>
            <w:webHidden/>
          </w:rPr>
          <w:instrText xml:space="preserve"> PAGEREF _Toc98354918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36976E9F" w14:textId="0FF2F876" w:rsidR="00C07238" w:rsidRDefault="00CC4C0F">
      <w:pPr>
        <w:pStyle w:val="TOC2"/>
        <w:rPr>
          <w:rFonts w:eastAsiaTheme="minorEastAsia" w:cstheme="minorBidi"/>
          <w:smallCaps w:val="0"/>
          <w:color w:val="auto"/>
          <w:sz w:val="24"/>
          <w:szCs w:val="24"/>
        </w:rPr>
      </w:pPr>
      <w:hyperlink w:anchor="_Toc98354919" w:history="1">
        <w:r w:rsidR="00C07238" w:rsidRPr="00E2396F">
          <w:rPr>
            <w:rStyle w:val="Hyperlink"/>
          </w:rPr>
          <w:t>3.3</w:t>
        </w:r>
        <w:r w:rsidR="00C07238">
          <w:rPr>
            <w:rFonts w:eastAsiaTheme="minorEastAsia" w:cstheme="minorBidi"/>
            <w:smallCaps w:val="0"/>
            <w:color w:val="auto"/>
            <w:sz w:val="24"/>
            <w:szCs w:val="24"/>
          </w:rPr>
          <w:tab/>
        </w:r>
        <w:r w:rsidR="00C07238" w:rsidRPr="00E2396F">
          <w:rPr>
            <w:rStyle w:val="Hyperlink"/>
            <w:rFonts w:hint="eastAsia"/>
          </w:rPr>
          <w:t>剪力波分離量測</w:t>
        </w:r>
        <w:r w:rsidR="00C07238">
          <w:rPr>
            <w:webHidden/>
          </w:rPr>
          <w:tab/>
        </w:r>
        <w:r w:rsidR="00C07238">
          <w:rPr>
            <w:webHidden/>
          </w:rPr>
          <w:fldChar w:fldCharType="begin"/>
        </w:r>
        <w:r w:rsidR="00C07238">
          <w:rPr>
            <w:webHidden/>
          </w:rPr>
          <w:instrText xml:space="preserve"> PAGEREF _Toc98354919 \h </w:instrText>
        </w:r>
        <w:r w:rsidR="00C07238">
          <w:rPr>
            <w:webHidden/>
          </w:rPr>
        </w:r>
        <w:r w:rsidR="00C07238">
          <w:rPr>
            <w:webHidden/>
          </w:rPr>
          <w:fldChar w:fldCharType="separate"/>
        </w:r>
        <w:r w:rsidR="00C07238">
          <w:rPr>
            <w:webHidden/>
          </w:rPr>
          <w:t>21</w:t>
        </w:r>
        <w:r w:rsidR="00C07238">
          <w:rPr>
            <w:webHidden/>
          </w:rPr>
          <w:fldChar w:fldCharType="end"/>
        </w:r>
      </w:hyperlink>
    </w:p>
    <w:p w14:paraId="6A7B997C" w14:textId="0977B177"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20" w:history="1">
        <w:r w:rsidR="00C07238" w:rsidRPr="00E2396F">
          <w:rPr>
            <w:rStyle w:val="Hyperlink"/>
            <w:noProof/>
          </w:rPr>
          <w:t>3.3.1</w:t>
        </w:r>
        <w:r w:rsidR="00C07238">
          <w:rPr>
            <w:rFonts w:eastAsiaTheme="minorEastAsia" w:cstheme="minorBidi"/>
            <w:iCs w:val="0"/>
            <w:noProof/>
            <w:color w:val="auto"/>
            <w:sz w:val="24"/>
            <w:szCs w:val="24"/>
          </w:rPr>
          <w:tab/>
        </w:r>
        <w:r w:rsidR="00C07238" w:rsidRPr="00E2396F">
          <w:rPr>
            <w:rStyle w:val="Hyperlink"/>
            <w:noProof/>
          </w:rPr>
          <w:t>Splitpy</w:t>
        </w:r>
        <w:r w:rsidR="00C07238">
          <w:rPr>
            <w:noProof/>
            <w:webHidden/>
          </w:rPr>
          <w:tab/>
        </w:r>
        <w:r w:rsidR="00C07238">
          <w:rPr>
            <w:noProof/>
            <w:webHidden/>
          </w:rPr>
          <w:fldChar w:fldCharType="begin"/>
        </w:r>
        <w:r w:rsidR="00C07238">
          <w:rPr>
            <w:noProof/>
            <w:webHidden/>
          </w:rPr>
          <w:instrText xml:space="preserve"> PAGEREF _Toc98354920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2BC0E14" w14:textId="4AAC8B53" w:rsidR="00C07238" w:rsidRDefault="00CC4C0F">
      <w:pPr>
        <w:pStyle w:val="TOC3"/>
        <w:tabs>
          <w:tab w:val="left" w:pos="1200"/>
          <w:tab w:val="right" w:leader="dot" w:pos="8494"/>
        </w:tabs>
        <w:rPr>
          <w:rFonts w:eastAsiaTheme="minorEastAsia" w:cstheme="minorBidi"/>
          <w:iCs w:val="0"/>
          <w:noProof/>
          <w:color w:val="auto"/>
          <w:sz w:val="24"/>
          <w:szCs w:val="24"/>
        </w:rPr>
      </w:pPr>
      <w:hyperlink w:anchor="_Toc98354921" w:history="1">
        <w:r w:rsidR="00C07238" w:rsidRPr="00E2396F">
          <w:rPr>
            <w:rStyle w:val="Hyperlink"/>
            <w:noProof/>
          </w:rPr>
          <w:t>3.3.2</w:t>
        </w:r>
        <w:r w:rsidR="00C07238">
          <w:rPr>
            <w:rFonts w:eastAsiaTheme="minorEastAsia" w:cstheme="minorBidi"/>
            <w:iCs w:val="0"/>
            <w:noProof/>
            <w:color w:val="auto"/>
            <w:sz w:val="24"/>
            <w:szCs w:val="24"/>
          </w:rPr>
          <w:tab/>
        </w:r>
        <w:r w:rsidR="00C07238" w:rsidRPr="00E2396F">
          <w:rPr>
            <w:rStyle w:val="Hyperlink"/>
            <w:rFonts w:hint="eastAsia"/>
            <w:noProof/>
          </w:rPr>
          <w:t>品質篩選</w:t>
        </w:r>
        <w:r w:rsidR="00C07238">
          <w:rPr>
            <w:noProof/>
            <w:webHidden/>
          </w:rPr>
          <w:tab/>
        </w:r>
        <w:r w:rsidR="00C07238">
          <w:rPr>
            <w:noProof/>
            <w:webHidden/>
          </w:rPr>
          <w:fldChar w:fldCharType="begin"/>
        </w:r>
        <w:r w:rsidR="00C07238">
          <w:rPr>
            <w:noProof/>
            <w:webHidden/>
          </w:rPr>
          <w:instrText xml:space="preserve"> PAGEREF _Toc98354921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374DB8D" w14:textId="3FC6D2B0" w:rsidR="00C07238" w:rsidRDefault="00CC4C0F">
      <w:pPr>
        <w:pStyle w:val="TOC1"/>
        <w:tabs>
          <w:tab w:val="left" w:pos="960"/>
          <w:tab w:val="right" w:leader="dot" w:pos="8494"/>
        </w:tabs>
        <w:rPr>
          <w:rFonts w:asciiTheme="minorHAnsi" w:eastAsiaTheme="minorEastAsia" w:hAnsiTheme="minorHAnsi" w:cstheme="minorBidi"/>
          <w:b w:val="0"/>
          <w:bCs w:val="0"/>
          <w:noProof/>
          <w:color w:val="auto"/>
        </w:rPr>
      </w:pPr>
      <w:hyperlink w:anchor="_Toc98354922" w:history="1">
        <w:r w:rsidR="00C07238" w:rsidRPr="00E2396F">
          <w:rPr>
            <w:rStyle w:val="Hyperlink"/>
            <w:rFonts w:hint="eastAsia"/>
            <w:noProof/>
          </w:rPr>
          <w:t>第</w:t>
        </w:r>
        <w:r w:rsidR="00C07238" w:rsidRPr="00E2396F">
          <w:rPr>
            <w:rStyle w:val="Hyperlink"/>
            <w:rFonts w:hint="eastAsia"/>
            <w:noProof/>
          </w:rPr>
          <w:t>4</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量測結果</w:t>
        </w:r>
        <w:r w:rsidR="00C07238">
          <w:rPr>
            <w:noProof/>
            <w:webHidden/>
          </w:rPr>
          <w:tab/>
        </w:r>
        <w:r w:rsidR="00C07238">
          <w:rPr>
            <w:noProof/>
            <w:webHidden/>
          </w:rPr>
          <w:fldChar w:fldCharType="begin"/>
        </w:r>
        <w:r w:rsidR="00C07238">
          <w:rPr>
            <w:noProof/>
            <w:webHidden/>
          </w:rPr>
          <w:instrText xml:space="preserve"> PAGEREF _Toc98354922 \h </w:instrText>
        </w:r>
        <w:r w:rsidR="00C07238">
          <w:rPr>
            <w:noProof/>
            <w:webHidden/>
          </w:rPr>
        </w:r>
        <w:r w:rsidR="00C07238">
          <w:rPr>
            <w:noProof/>
            <w:webHidden/>
          </w:rPr>
          <w:fldChar w:fldCharType="separate"/>
        </w:r>
        <w:r w:rsidR="00C07238">
          <w:rPr>
            <w:noProof/>
            <w:webHidden/>
          </w:rPr>
          <w:t>22</w:t>
        </w:r>
        <w:r w:rsidR="00C07238">
          <w:rPr>
            <w:noProof/>
            <w:webHidden/>
          </w:rPr>
          <w:fldChar w:fldCharType="end"/>
        </w:r>
      </w:hyperlink>
    </w:p>
    <w:p w14:paraId="2880FFEF" w14:textId="5517723C" w:rsidR="00C120A9" w:rsidRDefault="000C5C6F" w:rsidP="0012453F">
      <w:pPr>
        <w:tabs>
          <w:tab w:val="right" w:leader="dot" w:pos="8505"/>
        </w:tabs>
        <w:jc w:val="both"/>
        <w:rPr>
          <w:lang w:val="en-US"/>
        </w:rPr>
      </w:pPr>
      <w:r w:rsidRPr="007D545A">
        <w:rPr>
          <w:rStyle w:val="Hyperlink"/>
        </w:rPr>
        <w:fldChar w:fldCharType="end"/>
      </w:r>
      <w:hyperlink w:anchor="參考文獻" w:history="1">
        <w:r w:rsidR="0012453F" w:rsidRPr="0012453F">
          <w:rPr>
            <w:rStyle w:val="Hyperlink"/>
            <w:rFonts w:hint="eastAsia"/>
          </w:rPr>
          <w:t>參考目錄</w:t>
        </w:r>
        <w:r w:rsidR="0012453F" w:rsidRPr="0012453F">
          <w:rPr>
            <w:rStyle w:val="Hyperlink"/>
          </w:rPr>
          <w:t>.........................................................................................................................</w:t>
        </w:r>
      </w:hyperlink>
      <w:r w:rsidR="0012453F">
        <w:rPr>
          <w:lang w:val="en-US"/>
        </w:rPr>
        <w:fldChar w:fldCharType="begin"/>
      </w:r>
      <w:r w:rsidR="0012453F">
        <w:rPr>
          <w:lang w:val="en-US"/>
        </w:rPr>
        <w:instrText xml:space="preserve"> PAGEREF </w:instrText>
      </w:r>
      <w:r w:rsidR="0012453F">
        <w:rPr>
          <w:lang w:val="en-US"/>
        </w:rPr>
        <w:instrText>參考文獻</w:instrText>
      </w:r>
      <w:r w:rsidR="0012453F">
        <w:rPr>
          <w:lang w:val="en-US"/>
        </w:rPr>
        <w:instrText xml:space="preserve"> \h </w:instrText>
      </w:r>
      <w:r w:rsidR="0012453F">
        <w:rPr>
          <w:lang w:val="en-US"/>
        </w:rPr>
      </w:r>
      <w:r w:rsidR="0012453F">
        <w:rPr>
          <w:lang w:val="en-US"/>
        </w:rPr>
        <w:fldChar w:fldCharType="separate"/>
      </w:r>
      <w:r w:rsidR="0012453F">
        <w:rPr>
          <w:noProof/>
          <w:lang w:val="en-US"/>
        </w:rPr>
        <w:t>22</w:t>
      </w:r>
      <w:r w:rsidR="0012453F">
        <w:rPr>
          <w:lang w:val="en-US"/>
        </w:rPr>
        <w:fldChar w:fldCharType="end"/>
      </w:r>
    </w:p>
    <w:p w14:paraId="44A1F653" w14:textId="435C955D" w:rsidR="00C120A9" w:rsidRDefault="00C120A9" w:rsidP="0012453F">
      <w:pPr>
        <w:tabs>
          <w:tab w:val="right" w:leader="dot" w:pos="8505"/>
        </w:tabs>
        <w:jc w:val="both"/>
        <w:rPr>
          <w:lang w:val="en-US"/>
        </w:rPr>
      </w:pPr>
      <w:r>
        <w:rPr>
          <w:lang w:val="en-US"/>
        </w:rPr>
        <w:fldChar w:fldCharType="begin"/>
      </w:r>
      <w:r>
        <w:rPr>
          <w:rStyle w:val="Hyperlink"/>
        </w:rPr>
        <w:instrText xml:space="preserve"> REF _Ref97471792 \h </w:instrText>
      </w:r>
      <w:r>
        <w:rPr>
          <w:lang w:val="en-US"/>
        </w:rPr>
      </w:r>
      <w:r>
        <w:rPr>
          <w:lang w:val="en-US"/>
        </w:rPr>
        <w:fldChar w:fldCharType="separate"/>
      </w:r>
      <w:r>
        <w:rPr>
          <w:rFonts w:hint="eastAsia"/>
          <w:lang w:val="en-US"/>
        </w:rPr>
        <w:t>附錄</w:t>
      </w:r>
      <w:r>
        <w:rPr>
          <w:lang w:val="en-US"/>
        </w:rPr>
        <w:t xml:space="preserve">A </w:t>
      </w:r>
      <w:r>
        <w:rPr>
          <w:rFonts w:hint="eastAsia"/>
          <w:lang w:val="en-US"/>
        </w:rPr>
        <w:t>測站資訊</w:t>
      </w:r>
      <w:r>
        <w:rPr>
          <w:lang w:val="en-US"/>
        </w:rPr>
        <w:fldChar w:fldCharType="end"/>
      </w:r>
      <w:r>
        <w:rPr>
          <w:lang w:val="en-US"/>
        </w:rPr>
        <w:t>............................................................................................................</w:t>
      </w:r>
      <w:r>
        <w:rPr>
          <w:lang w:val="en-US"/>
        </w:rPr>
        <w:fldChar w:fldCharType="begin"/>
      </w:r>
      <w:r>
        <w:rPr>
          <w:lang w:val="en-US"/>
        </w:rPr>
        <w:instrText xml:space="preserve"> PAGEREF _Ref97471792 \h </w:instrText>
      </w:r>
      <w:r>
        <w:rPr>
          <w:lang w:val="en-US"/>
        </w:rPr>
      </w:r>
      <w:r>
        <w:rPr>
          <w:lang w:val="en-US"/>
        </w:rPr>
        <w:fldChar w:fldCharType="separate"/>
      </w:r>
      <w:r>
        <w:rPr>
          <w:noProof/>
          <w:lang w:val="en-US"/>
        </w:rPr>
        <w:t>25</w:t>
      </w:r>
      <w:r>
        <w:rPr>
          <w:lang w:val="en-US"/>
        </w:rPr>
        <w:fldChar w:fldCharType="end"/>
      </w:r>
    </w:p>
    <w:p w14:paraId="4F1566DD" w14:textId="1D2604C7" w:rsidR="00081952" w:rsidRPr="00081952" w:rsidRDefault="00C120A9" w:rsidP="0012453F">
      <w:pPr>
        <w:tabs>
          <w:tab w:val="right" w:leader="dot" w:pos="8505"/>
        </w:tabs>
        <w:jc w:val="both"/>
        <w:rPr>
          <w:lang w:val="en-US"/>
        </w:rPr>
      </w:pPr>
      <w:r>
        <w:rPr>
          <w:lang w:val="en-US"/>
        </w:rPr>
        <w:fldChar w:fldCharType="begin"/>
      </w:r>
      <w:r>
        <w:rPr>
          <w:rStyle w:val="Hyperlink"/>
        </w:rPr>
        <w:instrText xml:space="preserve"> REF _Ref97471808 \h </w:instrText>
      </w:r>
      <w:r>
        <w:rPr>
          <w:lang w:val="en-US"/>
        </w:rPr>
      </w:r>
      <w:r>
        <w:rPr>
          <w:lang w:val="en-US"/>
        </w:rPr>
        <w:fldChar w:fldCharType="separate"/>
      </w:r>
      <w:r>
        <w:rPr>
          <w:rFonts w:hint="eastAsia"/>
          <w:lang w:val="en-US"/>
        </w:rPr>
        <w:t>附錄</w:t>
      </w:r>
      <w:r>
        <w:rPr>
          <w:lang w:val="en-US"/>
        </w:rPr>
        <w:t>B</w:t>
      </w:r>
      <w:r>
        <w:rPr>
          <w:rFonts w:hint="eastAsia"/>
          <w:lang w:val="en-US"/>
        </w:rPr>
        <w:t xml:space="preserve"> </w:t>
      </w:r>
      <w:r>
        <w:rPr>
          <w:rFonts w:hint="eastAsia"/>
          <w:lang w:val="en-US"/>
        </w:rPr>
        <w:t>剪力波分離參數</w:t>
      </w:r>
      <w:r>
        <w:rPr>
          <w:lang w:val="en-US"/>
        </w:rPr>
        <w:fldChar w:fldCharType="end"/>
      </w:r>
      <w:r>
        <w:rPr>
          <w:lang w:val="en-US"/>
        </w:rPr>
        <w:t>................................................................................................</w:t>
      </w:r>
      <w:r>
        <w:rPr>
          <w:lang w:val="en-US"/>
        </w:rPr>
        <w:fldChar w:fldCharType="begin"/>
      </w:r>
      <w:r>
        <w:rPr>
          <w:lang w:val="en-US"/>
        </w:rPr>
        <w:instrText xml:space="preserve"> PAGEREF _Ref97471808 \h </w:instrText>
      </w:r>
      <w:r>
        <w:rPr>
          <w:lang w:val="en-US"/>
        </w:rPr>
      </w:r>
      <w:r>
        <w:rPr>
          <w:lang w:val="en-US"/>
        </w:rPr>
        <w:fldChar w:fldCharType="separate"/>
      </w:r>
      <w:r>
        <w:rPr>
          <w:noProof/>
          <w:lang w:val="en-US"/>
        </w:rPr>
        <w:t>26</w:t>
      </w:r>
      <w:r>
        <w:rPr>
          <w:lang w:val="en-US"/>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p>
    <w:p w14:paraId="14888EB8" w14:textId="77777777" w:rsidR="00185569" w:rsidRDefault="00084FE6" w:rsidP="00ED76E2">
      <w:pPr>
        <w:pStyle w:val="Title"/>
        <w:rPr>
          <w:noProof/>
        </w:rPr>
      </w:pPr>
      <w:bookmarkStart w:id="20" w:name="_Ref96458210"/>
      <w:r w:rsidRPr="00ED76E2">
        <w:rPr>
          <w:rFonts w:cs="Times New Roman"/>
        </w:rPr>
        <w:lastRenderedPageBreak/>
        <w:t>圖目錄</w:t>
      </w:r>
      <w:bookmarkEnd w:id="20"/>
      <w:r w:rsidR="0080058D" w:rsidRPr="00ED76E2">
        <w:rPr>
          <w:rFonts w:cs="Times New Roman"/>
        </w:rPr>
        <w:fldChar w:fldCharType="begin"/>
      </w:r>
      <w:r w:rsidR="0080058D" w:rsidRPr="00ED76E2">
        <w:rPr>
          <w:rFonts w:cs="Times New Roman"/>
        </w:rPr>
        <w:instrText xml:space="preserve"> TOC \h \z \c "Fig." </w:instrText>
      </w:r>
      <w:r w:rsidR="00CC4C0F">
        <w:rPr>
          <w:rFonts w:cs="Times New Roman"/>
        </w:rPr>
        <w:fldChar w:fldCharType="separate"/>
      </w:r>
      <w:r w:rsidR="0080058D" w:rsidRPr="00ED76E2">
        <w:rPr>
          <w:rFonts w:cs="Times New Roman"/>
        </w:rPr>
        <w:fldChar w:fldCharType="end"/>
      </w:r>
      <w:r w:rsidR="00ED76E2">
        <w:rPr>
          <w:rFonts w:cs="Times New Roman"/>
        </w:rPr>
        <w:fldChar w:fldCharType="begin"/>
      </w:r>
      <w:r w:rsidR="00ED76E2">
        <w:rPr>
          <w:rFonts w:cs="Times New Roman"/>
        </w:rPr>
        <w:instrText xml:space="preserve"> TOC \h \z \c "</w:instrText>
      </w:r>
      <w:r w:rsidR="00ED76E2">
        <w:rPr>
          <w:rFonts w:cs="Times New Roman"/>
        </w:rPr>
        <w:instrText>圖</w:instrText>
      </w:r>
      <w:r w:rsidR="00ED76E2">
        <w:rPr>
          <w:rFonts w:cs="Times New Roman"/>
        </w:rPr>
        <w:instrText xml:space="preserve">" </w:instrText>
      </w:r>
      <w:r w:rsidR="00ED76E2">
        <w:rPr>
          <w:rFonts w:cs="Times New Roman"/>
        </w:rPr>
        <w:fldChar w:fldCharType="separate"/>
      </w:r>
    </w:p>
    <w:p w14:paraId="55D7DC9E" w14:textId="5E6681A0" w:rsidR="00185569" w:rsidRDefault="00CC4C0F">
      <w:pPr>
        <w:pStyle w:val="TableofFigures"/>
        <w:rPr>
          <w:rFonts w:asciiTheme="minorHAnsi" w:eastAsiaTheme="minorEastAsia" w:hAnsiTheme="minorHAnsi" w:cstheme="minorBidi"/>
          <w:color w:val="auto"/>
          <w:szCs w:val="24"/>
        </w:rPr>
      </w:pPr>
      <w:hyperlink w:anchor="_Toc99886566" w:history="1">
        <w:r w:rsidR="00185569" w:rsidRPr="004C7AED">
          <w:rPr>
            <w:rStyle w:val="Hyperlink"/>
            <w:rFonts w:hint="eastAsia"/>
          </w:rPr>
          <w:t>圖</w:t>
        </w:r>
        <w:r w:rsidR="00185569" w:rsidRPr="004C7AED">
          <w:rPr>
            <w:rStyle w:val="Hyperlink"/>
          </w:rPr>
          <w:t xml:space="preserve"> 2.1</w:t>
        </w:r>
        <w:r w:rsidR="00185569" w:rsidRPr="004C7AED">
          <w:rPr>
            <w:rStyle w:val="Hyperlink"/>
            <w:rFonts w:hint="eastAsia"/>
          </w:rPr>
          <w:t>、構造優選排列示意圖（修改自</w:t>
        </w:r>
        <w:r w:rsidR="00185569" w:rsidRPr="004C7AED">
          <w:rPr>
            <w:rStyle w:val="Hyperlink"/>
            <w:kern w:val="0"/>
          </w:rPr>
          <w:t>Boness, N. L. and Zoback, M. D. 2016</w:t>
        </w:r>
        <w:r w:rsidR="00185569" w:rsidRPr="004C7AED">
          <w:rPr>
            <w:rStyle w:val="Hyperlink"/>
            <w:rFonts w:hint="eastAsia"/>
          </w:rPr>
          <w:t>）。受應力</w:t>
        </w:r>
        <w:r w:rsidR="00185569" w:rsidRPr="004C7AED">
          <w:rPr>
            <w:rStyle w:val="Hyperlink"/>
          </w:rPr>
          <w:t>S</w:t>
        </w:r>
        <w:r w:rsidR="00185569" w:rsidRPr="004C7AED">
          <w:rPr>
            <w:rStyle w:val="Hyperlink"/>
            <w:vertAlign w:val="subscript"/>
          </w:rPr>
          <w:t>Hmax</w:t>
        </w:r>
        <w:r w:rsidR="00185569" w:rsidRPr="004C7AED">
          <w:rPr>
            <w:rStyle w:val="Hyperlink"/>
            <w:rFonts w:hint="eastAsia"/>
          </w:rPr>
          <w:t>作用後，因為應力造成（</w:t>
        </w:r>
        <w:r w:rsidR="00185569" w:rsidRPr="004C7AED">
          <w:rPr>
            <w:rStyle w:val="Hyperlink"/>
          </w:rPr>
          <w:t>stress-induced</w:t>
        </w:r>
        <w:r w:rsidR="00185569" w:rsidRPr="004C7AED">
          <w:rPr>
            <w:rStyle w:val="Hyperlink"/>
            <w:rFonts w:hint="eastAsia"/>
          </w:rPr>
          <w:t>）的快軸（</w:t>
        </w:r>
        <w:r w:rsidR="00185569" w:rsidRPr="004C7AED">
          <w:rPr>
            <w:rStyle w:val="Hyperlink"/>
          </w:rPr>
          <w:t xml:space="preserve">fast, </w:t>
        </w:r>
        <w:r w:rsidR="00185569" w:rsidRPr="004C7AED">
          <w:rPr>
            <w:rStyle w:val="Hyperlink"/>
            <w:rFonts w:hint="eastAsia"/>
          </w:rPr>
          <w:t>粉色）非均向性與應力方向平行，而因應力造成的構造（</w:t>
        </w:r>
        <w:r w:rsidR="00185569" w:rsidRPr="004C7AED">
          <w:rPr>
            <w:rStyle w:val="Hyperlink"/>
          </w:rPr>
          <w:t>structural</w:t>
        </w:r>
        <w:r w:rsidR="00185569" w:rsidRPr="004C7AED">
          <w:rPr>
            <w:rStyle w:val="Hyperlink"/>
            <w:rFonts w:hint="eastAsia"/>
          </w:rPr>
          <w:t>），其快軸（</w:t>
        </w:r>
        <w:r w:rsidR="00185569" w:rsidRPr="004C7AED">
          <w:rPr>
            <w:rStyle w:val="Hyperlink"/>
          </w:rPr>
          <w:t xml:space="preserve">fast, </w:t>
        </w:r>
        <w:r w:rsidR="00185569" w:rsidRPr="004C7AED">
          <w:rPr>
            <w:rStyle w:val="Hyperlink"/>
            <w:rFonts w:hint="eastAsia"/>
          </w:rPr>
          <w:t>綠色）與構造排列方向垂直。</w:t>
        </w:r>
        <w:r w:rsidR="00185569">
          <w:rPr>
            <w:webHidden/>
          </w:rPr>
          <w:tab/>
        </w:r>
        <w:r w:rsidR="00185569">
          <w:rPr>
            <w:webHidden/>
          </w:rPr>
          <w:fldChar w:fldCharType="begin"/>
        </w:r>
        <w:r w:rsidR="00185569">
          <w:rPr>
            <w:webHidden/>
          </w:rPr>
          <w:instrText xml:space="preserve"> PAGEREF _Toc99886566 \h </w:instrText>
        </w:r>
        <w:r w:rsidR="00185569">
          <w:rPr>
            <w:webHidden/>
          </w:rPr>
        </w:r>
        <w:r w:rsidR="00185569">
          <w:rPr>
            <w:webHidden/>
          </w:rPr>
          <w:fldChar w:fldCharType="separate"/>
        </w:r>
        <w:r w:rsidR="00185569">
          <w:rPr>
            <w:webHidden/>
          </w:rPr>
          <w:t>8</w:t>
        </w:r>
        <w:r w:rsidR="00185569">
          <w:rPr>
            <w:webHidden/>
          </w:rPr>
          <w:fldChar w:fldCharType="end"/>
        </w:r>
      </w:hyperlink>
    </w:p>
    <w:p w14:paraId="553786F1" w14:textId="419A3320" w:rsidR="00185569" w:rsidRDefault="00CC4C0F">
      <w:pPr>
        <w:pStyle w:val="TableofFigures"/>
        <w:rPr>
          <w:rFonts w:asciiTheme="minorHAnsi" w:eastAsiaTheme="minorEastAsia" w:hAnsiTheme="minorHAnsi" w:cstheme="minorBidi"/>
          <w:color w:val="auto"/>
          <w:szCs w:val="24"/>
        </w:rPr>
      </w:pPr>
      <w:hyperlink w:anchor="_Toc99886567" w:history="1">
        <w:r w:rsidR="00185569" w:rsidRPr="004C7AED">
          <w:rPr>
            <w:rStyle w:val="Hyperlink"/>
            <w:rFonts w:hint="eastAsia"/>
          </w:rPr>
          <w:t>圖</w:t>
        </w:r>
        <w:r w:rsidR="00185569" w:rsidRPr="004C7AED">
          <w:rPr>
            <w:rStyle w:val="Hyperlink"/>
          </w:rPr>
          <w:t xml:space="preserve"> 2.2</w:t>
        </w:r>
        <w:r w:rsidR="00185569" w:rsidRPr="004C7AED">
          <w:rPr>
            <w:rStyle w:val="Hyperlink"/>
            <w:rFonts w:hint="eastAsia"/>
          </w:rPr>
          <w:t>、構造優選排列示意圖（摘自</w:t>
        </w:r>
        <w:r w:rsidR="00185569" w:rsidRPr="004C7AED">
          <w:rPr>
            <w:rStyle w:val="Hyperlink"/>
          </w:rPr>
          <w:t>http://garnero.asu.edu</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_Toc99886567 \h </w:instrText>
        </w:r>
        <w:r w:rsidR="00185569">
          <w:rPr>
            <w:webHidden/>
          </w:rPr>
        </w:r>
        <w:r w:rsidR="00185569">
          <w:rPr>
            <w:webHidden/>
          </w:rPr>
          <w:fldChar w:fldCharType="separate"/>
        </w:r>
        <w:r w:rsidR="00185569">
          <w:rPr>
            <w:webHidden/>
          </w:rPr>
          <w:t>8</w:t>
        </w:r>
        <w:r w:rsidR="00185569">
          <w:rPr>
            <w:webHidden/>
          </w:rPr>
          <w:fldChar w:fldCharType="end"/>
        </w:r>
      </w:hyperlink>
    </w:p>
    <w:p w14:paraId="4E40BAD2" w14:textId="106C7A47" w:rsidR="00185569" w:rsidRDefault="00CC4C0F">
      <w:pPr>
        <w:pStyle w:val="TableofFigures"/>
        <w:rPr>
          <w:rFonts w:asciiTheme="minorHAnsi" w:eastAsiaTheme="minorEastAsia" w:hAnsiTheme="minorHAnsi" w:cstheme="minorBidi"/>
          <w:color w:val="auto"/>
          <w:szCs w:val="24"/>
        </w:rPr>
      </w:pPr>
      <w:hyperlink w:anchor="_Toc99886568" w:history="1">
        <w:r w:rsidR="00185569" w:rsidRPr="004C7AED">
          <w:rPr>
            <w:rStyle w:val="Hyperlink"/>
            <w:rFonts w:hint="eastAsia"/>
          </w:rPr>
          <w:t>圖</w:t>
        </w:r>
        <w:r w:rsidR="00185569" w:rsidRPr="004C7AED">
          <w:rPr>
            <w:rStyle w:val="Hyperlink"/>
          </w:rPr>
          <w:t xml:space="preserve"> 2.3</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橄欖石在不同晶面上的</w:t>
        </w:r>
        <w:r w:rsidR="00185569" w:rsidRPr="004C7AED">
          <w:rPr>
            <w:rStyle w:val="Hyperlink"/>
          </w:rPr>
          <w:t>P</w:t>
        </w:r>
        <w:r w:rsidR="00185569" w:rsidRPr="004C7AED">
          <w:rPr>
            <w:rStyle w:val="Hyperlink"/>
            <w:rFonts w:hint="eastAsia"/>
          </w:rPr>
          <w:t>、</w:t>
        </w:r>
        <w:r w:rsidR="00185569" w:rsidRPr="004C7AED">
          <w:rPr>
            <w:rStyle w:val="Hyperlink"/>
          </w:rPr>
          <w:t>S</w:t>
        </w:r>
        <w:r w:rsidR="00185569" w:rsidRPr="004C7AED">
          <w:rPr>
            <w:rStyle w:val="Hyperlink"/>
            <w:rFonts w:hint="eastAsia"/>
          </w:rPr>
          <w:t>波速度（摘自</w:t>
        </w:r>
        <w:r w:rsidR="00185569" w:rsidRPr="004C7AED">
          <w:rPr>
            <w:rStyle w:val="Hyperlink"/>
          </w:rPr>
          <w:t>Stein and Wysession, 2011</w:t>
        </w:r>
        <w:r w:rsidR="00185569" w:rsidRPr="004C7AED">
          <w:rPr>
            <w:rStyle w:val="Hyperlink"/>
            <w:rFonts w:hint="eastAsia"/>
          </w:rPr>
          <w:t>）。虛線為</w:t>
        </w:r>
        <w:r w:rsidR="00185569" w:rsidRPr="004C7AED">
          <w:rPr>
            <w:rStyle w:val="Hyperlink"/>
          </w:rPr>
          <w:t>P</w:t>
        </w:r>
        <w:r w:rsidR="00185569" w:rsidRPr="004C7AED">
          <w:rPr>
            <w:rStyle w:val="Hyperlink"/>
            <w:rFonts w:hint="eastAsia"/>
          </w:rPr>
          <w:t>波速度，實線為</w:t>
        </w:r>
        <w:r w:rsidR="00185569" w:rsidRPr="004C7AED">
          <w:rPr>
            <w:rStyle w:val="Hyperlink"/>
          </w:rPr>
          <w:t>S</w:t>
        </w:r>
        <w:r w:rsidR="00185569" w:rsidRPr="004C7AED">
          <w:rPr>
            <w:rStyle w:val="Hyperlink"/>
            <w:rFonts w:hint="eastAsia"/>
          </w:rPr>
          <w:t>波速度，單位為</w:t>
        </w:r>
        <w:r w:rsidR="00185569" w:rsidRPr="004C7AED">
          <w:rPr>
            <w:rStyle w:val="Hyperlink"/>
          </w:rPr>
          <w:t>km/s</w:t>
        </w:r>
        <w:r w:rsidR="00185569" w:rsidRPr="004C7AED">
          <w:rPr>
            <w:rStyle w:val="Hyperlink"/>
            <w:rFonts w:hint="eastAsia"/>
          </w:rPr>
          <w:t>，</w:t>
        </w:r>
        <w:r w:rsidR="00185569" w:rsidRPr="004C7AED">
          <w:rPr>
            <w:rStyle w:val="Hyperlink"/>
          </w:rPr>
          <w:t>a</w:t>
        </w:r>
        <w:r w:rsidR="00185569" w:rsidRPr="004C7AED">
          <w:rPr>
            <w:rStyle w:val="Hyperlink"/>
            <w:rFonts w:hint="eastAsia"/>
          </w:rPr>
          <w:t>軸對應的晶面為</w:t>
        </w:r>
        <w:r w:rsidR="00185569" w:rsidRPr="004C7AED">
          <w:rPr>
            <w:rStyle w:val="Hyperlink"/>
          </w:rPr>
          <w:t>[100]</w:t>
        </w:r>
        <w:r w:rsidR="00185569" w:rsidRPr="004C7AED">
          <w:rPr>
            <w:rStyle w:val="Hyperlink"/>
            <w:rFonts w:hint="eastAsia"/>
          </w:rPr>
          <w:t>，為晶體最快速度的方向。</w:t>
        </w:r>
        <w:r w:rsidR="00185569">
          <w:rPr>
            <w:webHidden/>
          </w:rPr>
          <w:tab/>
        </w:r>
        <w:r w:rsidR="00185569">
          <w:rPr>
            <w:webHidden/>
          </w:rPr>
          <w:fldChar w:fldCharType="begin"/>
        </w:r>
        <w:r w:rsidR="00185569">
          <w:rPr>
            <w:webHidden/>
          </w:rPr>
          <w:instrText xml:space="preserve"> PAGEREF _Toc99886568 \h </w:instrText>
        </w:r>
        <w:r w:rsidR="00185569">
          <w:rPr>
            <w:webHidden/>
          </w:rPr>
        </w:r>
        <w:r w:rsidR="00185569">
          <w:rPr>
            <w:webHidden/>
          </w:rPr>
          <w:fldChar w:fldCharType="separate"/>
        </w:r>
        <w:r w:rsidR="00185569">
          <w:rPr>
            <w:webHidden/>
          </w:rPr>
          <w:t>9</w:t>
        </w:r>
        <w:r w:rsidR="00185569">
          <w:rPr>
            <w:webHidden/>
          </w:rPr>
          <w:fldChar w:fldCharType="end"/>
        </w:r>
      </w:hyperlink>
    </w:p>
    <w:p w14:paraId="244BDA04" w14:textId="0179A506" w:rsidR="00185569" w:rsidRDefault="00CC4C0F">
      <w:pPr>
        <w:pStyle w:val="TableofFigures"/>
        <w:rPr>
          <w:rFonts w:asciiTheme="minorHAnsi" w:eastAsiaTheme="minorEastAsia" w:hAnsiTheme="minorHAnsi" w:cstheme="minorBidi"/>
          <w:color w:val="auto"/>
          <w:szCs w:val="24"/>
        </w:rPr>
      </w:pPr>
      <w:hyperlink w:anchor="_Toc99886569" w:history="1">
        <w:r w:rsidR="00185569" w:rsidRPr="004C7AED">
          <w:rPr>
            <w:rStyle w:val="Hyperlink"/>
            <w:rFonts w:hint="eastAsia"/>
          </w:rPr>
          <w:t>圖</w:t>
        </w:r>
        <w:r w:rsidR="00185569" w:rsidRPr="004C7AED">
          <w:rPr>
            <w:rStyle w:val="Hyperlink"/>
          </w:rPr>
          <w:t xml:space="preserve"> 2.4</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不同溫壓條件與含水量的橄欖石種類（摘自</w:t>
        </w:r>
        <w:r w:rsidR="00185569" w:rsidRPr="004C7AED">
          <w:rPr>
            <w:rStyle w:val="Hyperlink"/>
          </w:rPr>
          <w:t xml:space="preserve">Karato </w:t>
        </w:r>
        <w:r w:rsidR="00185569" w:rsidRPr="004C7AED">
          <w:rPr>
            <w:rStyle w:val="Hyperlink"/>
            <w:i/>
            <w:iCs/>
          </w:rPr>
          <w:t xml:space="preserve">et al., </w:t>
        </w:r>
        <w:r w:rsidR="00185569" w:rsidRPr="004C7AED">
          <w:rPr>
            <w:rStyle w:val="Hyperlink"/>
          </w:rPr>
          <w:t>2008</w:t>
        </w:r>
        <w:r w:rsidR="00185569" w:rsidRPr="004C7AED">
          <w:rPr>
            <w:rStyle w:val="Hyperlink"/>
            <w:rFonts w:hint="eastAsia"/>
          </w:rPr>
          <w:t>）。縱軸為正規化的應力，橫軸為含水量與正規化的溫度。各種類對應之滑移系統如表</w:t>
        </w:r>
        <w:r w:rsidR="00185569" w:rsidRPr="004C7AED">
          <w:rPr>
            <w:rStyle w:val="Hyperlink"/>
          </w:rPr>
          <w:t>2.1</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_Toc99886569 \h </w:instrText>
        </w:r>
        <w:r w:rsidR="00185569">
          <w:rPr>
            <w:webHidden/>
          </w:rPr>
        </w:r>
        <w:r w:rsidR="00185569">
          <w:rPr>
            <w:webHidden/>
          </w:rPr>
          <w:fldChar w:fldCharType="separate"/>
        </w:r>
        <w:r w:rsidR="00185569">
          <w:rPr>
            <w:webHidden/>
          </w:rPr>
          <w:t>9</w:t>
        </w:r>
        <w:r w:rsidR="00185569">
          <w:rPr>
            <w:webHidden/>
          </w:rPr>
          <w:fldChar w:fldCharType="end"/>
        </w:r>
      </w:hyperlink>
    </w:p>
    <w:p w14:paraId="0CF7891F" w14:textId="2888C429" w:rsidR="00185569" w:rsidRDefault="00CC4C0F">
      <w:pPr>
        <w:pStyle w:val="TableofFigures"/>
        <w:rPr>
          <w:rFonts w:asciiTheme="minorHAnsi" w:eastAsiaTheme="minorEastAsia" w:hAnsiTheme="minorHAnsi" w:cstheme="minorBidi"/>
          <w:color w:val="auto"/>
          <w:szCs w:val="24"/>
        </w:rPr>
      </w:pPr>
      <w:hyperlink w:anchor="_Toc99886570" w:history="1">
        <w:r w:rsidR="00185569" w:rsidRPr="004C7AED">
          <w:rPr>
            <w:rStyle w:val="Hyperlink"/>
            <w:rFonts w:hint="eastAsia"/>
          </w:rPr>
          <w:t>圖</w:t>
        </w:r>
        <w:r w:rsidR="00185569" w:rsidRPr="004C7AED">
          <w:rPr>
            <w:rStyle w:val="Hyperlink"/>
          </w:rPr>
          <w:t xml:space="preserve"> 2.5</w:t>
        </w:r>
        <w:r w:rsidR="00185569" w:rsidRPr="004C7AED">
          <w:rPr>
            <w:rStyle w:val="Hyperlink"/>
            <w:rFonts w:hint="eastAsia"/>
          </w:rPr>
          <w:t>、不同橄欖石種類的極圖（摘自</w:t>
        </w:r>
        <w:r w:rsidR="00185569" w:rsidRPr="004C7AED">
          <w:rPr>
            <w:rStyle w:val="Hyperlink"/>
          </w:rPr>
          <w:t xml:space="preserve"> Karato </w:t>
        </w:r>
        <w:r w:rsidR="00185569" w:rsidRPr="004C7AED">
          <w:rPr>
            <w:rStyle w:val="Hyperlink"/>
            <w:i/>
            <w:iCs/>
          </w:rPr>
          <w:t>et al.,</w:t>
        </w:r>
        <w:r w:rsidR="00185569" w:rsidRPr="004C7AED">
          <w:rPr>
            <w:rStyle w:val="Hyperlink"/>
          </w:rPr>
          <w:t xml:space="preserve"> 2008</w:t>
        </w:r>
        <w:r w:rsidR="00185569" w:rsidRPr="004C7AED">
          <w:rPr>
            <w:rStyle w:val="Hyperlink"/>
            <w:rFonts w:hint="eastAsia"/>
          </w:rPr>
          <w:t>）。極圖為下半球等面積投影圖，顏色為數據點的密度，箭頭為剪力方向，垂直剪切面的方向位於極圖的南</w:t>
        </w:r>
        <w:r w:rsidR="00185569" w:rsidRPr="004C7AED">
          <w:rPr>
            <w:rStyle w:val="Hyperlink"/>
          </w:rPr>
          <w:t>/</w:t>
        </w:r>
        <w:r w:rsidR="00185569" w:rsidRPr="004C7AED">
          <w:rPr>
            <w:rStyle w:val="Hyperlink"/>
            <w:rFonts w:hint="eastAsia"/>
          </w:rPr>
          <w:t>北極。</w:t>
        </w:r>
        <w:r w:rsidR="00185569">
          <w:rPr>
            <w:webHidden/>
          </w:rPr>
          <w:tab/>
        </w:r>
        <w:r w:rsidR="00185569">
          <w:rPr>
            <w:webHidden/>
          </w:rPr>
          <w:fldChar w:fldCharType="begin"/>
        </w:r>
        <w:r w:rsidR="00185569">
          <w:rPr>
            <w:webHidden/>
          </w:rPr>
          <w:instrText xml:space="preserve"> PAGEREF _Toc99886570 \h </w:instrText>
        </w:r>
        <w:r w:rsidR="00185569">
          <w:rPr>
            <w:webHidden/>
          </w:rPr>
        </w:r>
        <w:r w:rsidR="00185569">
          <w:rPr>
            <w:webHidden/>
          </w:rPr>
          <w:fldChar w:fldCharType="separate"/>
        </w:r>
        <w:r w:rsidR="00185569">
          <w:rPr>
            <w:webHidden/>
          </w:rPr>
          <w:t>10</w:t>
        </w:r>
        <w:r w:rsidR="00185569">
          <w:rPr>
            <w:webHidden/>
          </w:rPr>
          <w:fldChar w:fldCharType="end"/>
        </w:r>
      </w:hyperlink>
    </w:p>
    <w:p w14:paraId="0F54308C" w14:textId="6C12398A" w:rsidR="00185569" w:rsidRDefault="00CC4C0F">
      <w:pPr>
        <w:pStyle w:val="TableofFigures"/>
        <w:rPr>
          <w:rFonts w:asciiTheme="minorHAnsi" w:eastAsiaTheme="minorEastAsia" w:hAnsiTheme="minorHAnsi" w:cstheme="minorBidi"/>
          <w:color w:val="auto"/>
          <w:szCs w:val="24"/>
        </w:rPr>
      </w:pPr>
      <w:hyperlink w:anchor="_Toc99886571" w:history="1">
        <w:r w:rsidR="00185569" w:rsidRPr="004C7AED">
          <w:rPr>
            <w:rStyle w:val="Hyperlink"/>
            <w:rFonts w:hint="eastAsia"/>
          </w:rPr>
          <w:t>圖</w:t>
        </w:r>
        <w:r w:rsidR="00185569" w:rsidRPr="004C7AED">
          <w:rPr>
            <w:rStyle w:val="Hyperlink"/>
          </w:rPr>
          <w:t xml:space="preserve"> 2.6</w:t>
        </w:r>
        <w:r w:rsidR="00185569" w:rsidRPr="004C7AED">
          <w:rPr>
            <w:rStyle w:val="Hyperlink"/>
            <w:rFonts w:hint="eastAsia"/>
          </w:rPr>
          <w:t>、剪力波分離示意圖（摘自</w:t>
        </w:r>
        <w:r w:rsidR="00185569" w:rsidRPr="004C7AED">
          <w:rPr>
            <w:rStyle w:val="Hyperlink"/>
          </w:rPr>
          <w:t>http://garnero.asu.edu</w:t>
        </w:r>
        <w:r w:rsidR="00185569" w:rsidRPr="004C7AED">
          <w:rPr>
            <w:rStyle w:val="Hyperlink"/>
            <w:rFonts w:hint="eastAsia"/>
          </w:rPr>
          <w:t>）。黑色實線為尚未分離的剪力波，藍色實線為經過非均向性介質的快波，紅色虛線則為慢波。</w:t>
        </w:r>
        <w:r w:rsidR="00185569">
          <w:rPr>
            <w:webHidden/>
          </w:rPr>
          <w:tab/>
        </w:r>
        <w:r w:rsidR="00185569">
          <w:rPr>
            <w:webHidden/>
          </w:rPr>
          <w:fldChar w:fldCharType="begin"/>
        </w:r>
        <w:r w:rsidR="00185569">
          <w:rPr>
            <w:webHidden/>
          </w:rPr>
          <w:instrText xml:space="preserve"> PAGEREF _Toc99886571 \h </w:instrText>
        </w:r>
        <w:r w:rsidR="00185569">
          <w:rPr>
            <w:webHidden/>
          </w:rPr>
        </w:r>
        <w:r w:rsidR="00185569">
          <w:rPr>
            <w:webHidden/>
          </w:rPr>
          <w:fldChar w:fldCharType="separate"/>
        </w:r>
        <w:r w:rsidR="00185569">
          <w:rPr>
            <w:webHidden/>
          </w:rPr>
          <w:t>12</w:t>
        </w:r>
        <w:r w:rsidR="00185569">
          <w:rPr>
            <w:webHidden/>
          </w:rPr>
          <w:fldChar w:fldCharType="end"/>
        </w:r>
      </w:hyperlink>
    </w:p>
    <w:p w14:paraId="2BD72CDF" w14:textId="556859EA" w:rsidR="00185569" w:rsidRDefault="00CC4C0F">
      <w:pPr>
        <w:pStyle w:val="TableofFigures"/>
        <w:rPr>
          <w:rFonts w:asciiTheme="minorHAnsi" w:eastAsiaTheme="minorEastAsia" w:hAnsiTheme="minorHAnsi" w:cstheme="minorBidi"/>
          <w:color w:val="auto"/>
          <w:szCs w:val="24"/>
        </w:rPr>
      </w:pPr>
      <w:hyperlink w:anchor="_Toc99886572" w:history="1">
        <w:r w:rsidR="00185569" w:rsidRPr="004C7AED">
          <w:rPr>
            <w:rStyle w:val="Hyperlink"/>
            <w:rFonts w:hint="eastAsia"/>
          </w:rPr>
          <w:t>圖</w:t>
        </w:r>
        <w:r w:rsidR="00185569" w:rsidRPr="004C7AED">
          <w:rPr>
            <w:rStyle w:val="Hyperlink"/>
          </w:rPr>
          <w:t xml:space="preserve"> 2.7</w:t>
        </w:r>
        <w:r w:rsidR="00185569" w:rsidRPr="004C7AED">
          <w:rPr>
            <w:rStyle w:val="Hyperlink"/>
            <w:rFonts w:hint="eastAsia"/>
          </w:rPr>
          <w:t>、（</w:t>
        </w:r>
        <w:r w:rsidR="00185569" w:rsidRPr="004C7AED">
          <w:rPr>
            <w:rStyle w:val="Hyperlink"/>
          </w:rPr>
          <w:t>a</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剪力波走時圖，（</w:t>
        </w:r>
        <w:r w:rsidR="00185569" w:rsidRPr="004C7AED">
          <w:rPr>
            <w:rStyle w:val="Hyperlink"/>
          </w:rPr>
          <w:t>b</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震源至測站的</w:t>
        </w:r>
        <w:r w:rsidR="00185569" w:rsidRPr="004C7AED">
          <w:rPr>
            <w:rStyle w:val="Hyperlink"/>
          </w:rPr>
          <w:t>SKS</w:t>
        </w:r>
        <w:r w:rsidR="00185569" w:rsidRPr="004C7AED">
          <w:rPr>
            <w:rStyle w:val="Hyperlink"/>
            <w:rFonts w:hint="eastAsia"/>
          </w:rPr>
          <w:t>波相路徑。（</w:t>
        </w:r>
        <w:r w:rsidR="00185569" w:rsidRPr="004C7AED">
          <w:rPr>
            <w:rStyle w:val="Hyperlink"/>
          </w:rPr>
          <w:t>a</w:t>
        </w:r>
        <w:r w:rsidR="00185569" w:rsidRPr="004C7AED">
          <w:rPr>
            <w:rStyle w:val="Hyperlink"/>
            <w:rFonts w:hint="eastAsia"/>
          </w:rPr>
          <w:t>）</w:t>
        </w:r>
        <w:r w:rsidR="00185569" w:rsidRPr="004C7AED">
          <w:rPr>
            <w:rStyle w:val="Hyperlink"/>
          </w:rPr>
          <w:t xml:space="preserve"> SKS</w:t>
        </w:r>
        <w:r w:rsidR="00185569" w:rsidRPr="004C7AED">
          <w:rPr>
            <w:rStyle w:val="Hyperlink"/>
            <w:rFonts w:hint="eastAsia"/>
          </w:rPr>
          <w:t>波相於震央距</w:t>
        </w:r>
        <w:r w:rsidR="00185569" w:rsidRPr="004C7AED">
          <w:rPr>
            <w:rStyle w:val="Hyperlink"/>
          </w:rPr>
          <w:t>85~140</w:t>
        </w:r>
        <w:r w:rsidR="00185569" w:rsidRPr="004C7AED">
          <w:rPr>
            <w:rStyle w:val="Hyperlink"/>
            <w:rFonts w:hint="eastAsia"/>
          </w:rPr>
          <w:t>度，發震後約</w:t>
        </w:r>
        <w:r w:rsidR="00185569" w:rsidRPr="004C7AED">
          <w:rPr>
            <w:rStyle w:val="Hyperlink"/>
          </w:rPr>
          <w:t>25</w:t>
        </w:r>
        <w:r w:rsidR="00185569" w:rsidRPr="004C7AED">
          <w:rPr>
            <w:rStyle w:val="Hyperlink"/>
            <w:rFonts w:hint="eastAsia"/>
          </w:rPr>
          <w:t>分鐘可觀測到。</w:t>
        </w:r>
        <w:r w:rsidR="00185569">
          <w:rPr>
            <w:webHidden/>
          </w:rPr>
          <w:tab/>
        </w:r>
        <w:r w:rsidR="00185569">
          <w:rPr>
            <w:webHidden/>
          </w:rPr>
          <w:fldChar w:fldCharType="begin"/>
        </w:r>
        <w:r w:rsidR="00185569">
          <w:rPr>
            <w:webHidden/>
          </w:rPr>
          <w:instrText xml:space="preserve"> PAGEREF _Toc99886572 \h </w:instrText>
        </w:r>
        <w:r w:rsidR="00185569">
          <w:rPr>
            <w:webHidden/>
          </w:rPr>
        </w:r>
        <w:r w:rsidR="00185569">
          <w:rPr>
            <w:webHidden/>
          </w:rPr>
          <w:fldChar w:fldCharType="separate"/>
        </w:r>
        <w:r w:rsidR="00185569">
          <w:rPr>
            <w:webHidden/>
          </w:rPr>
          <w:t>12</w:t>
        </w:r>
        <w:r w:rsidR="00185569">
          <w:rPr>
            <w:webHidden/>
          </w:rPr>
          <w:fldChar w:fldCharType="end"/>
        </w:r>
      </w:hyperlink>
    </w:p>
    <w:p w14:paraId="78E141D2" w14:textId="0F0D58E7" w:rsidR="00185569" w:rsidRDefault="00CC4C0F">
      <w:pPr>
        <w:pStyle w:val="TableofFigures"/>
        <w:rPr>
          <w:rFonts w:asciiTheme="minorHAnsi" w:eastAsiaTheme="minorEastAsia" w:hAnsiTheme="minorHAnsi" w:cstheme="minorBidi"/>
          <w:color w:val="auto"/>
          <w:szCs w:val="24"/>
        </w:rPr>
      </w:pPr>
      <w:hyperlink w:anchor="_Toc99886573" w:history="1">
        <w:r w:rsidR="00185569" w:rsidRPr="004C7AED">
          <w:rPr>
            <w:rStyle w:val="Hyperlink"/>
            <w:rFonts w:hint="eastAsia"/>
          </w:rPr>
          <w:t>圖</w:t>
        </w:r>
        <w:r w:rsidR="00185569" w:rsidRPr="004C7AED">
          <w:rPr>
            <w:rStyle w:val="Hyperlink"/>
          </w:rPr>
          <w:t xml:space="preserve"> 2.8</w:t>
        </w:r>
        <w:r w:rsidR="00185569" w:rsidRPr="004C7AED">
          <w:rPr>
            <w:rStyle w:val="Hyperlink"/>
            <w:rFonts w:hint="eastAsia"/>
          </w:rPr>
          <w:t>、剪力波分離量測範例（摘自</w:t>
        </w:r>
        <w:r w:rsidR="00185569" w:rsidRPr="004C7AED">
          <w:rPr>
            <w:rStyle w:val="Hyperlink"/>
          </w:rPr>
          <w:t>Long and Silver, 2009</w:t>
        </w:r>
        <w:r w:rsidR="00185569" w:rsidRPr="004C7AED">
          <w:rPr>
            <w:rStyle w:val="Hyperlink"/>
            <w:rFonts w:hint="eastAsia"/>
          </w:rPr>
          <w:t>）。</w:t>
        </w:r>
        <w:r w:rsidR="00185569" w:rsidRPr="004C7AED">
          <w:rPr>
            <w:rStyle w:val="Hyperlink"/>
          </w:rPr>
          <w:t>(a)</w:t>
        </w:r>
        <w:r w:rsidR="00185569" w:rsidRPr="004C7AED">
          <w:rPr>
            <w:rStyle w:val="Hyperlink"/>
            <w:rFonts w:hint="eastAsia"/>
          </w:rPr>
          <w:t>濾波波段為</w:t>
        </w:r>
        <w:r w:rsidR="00185569" w:rsidRPr="004C7AED">
          <w:rPr>
            <w:rStyle w:val="Hyperlink"/>
          </w:rPr>
          <w:t>8~25</w:t>
        </w:r>
        <w:r w:rsidR="00185569" w:rsidRPr="004C7AED">
          <w:rPr>
            <w:rStyle w:val="Hyperlink"/>
            <w:rFonts w:hint="eastAsia"/>
          </w:rPr>
          <w:t>秒的</w:t>
        </w:r>
        <w:r w:rsidR="00185569" w:rsidRPr="004C7AED">
          <w:rPr>
            <w:rStyle w:val="Hyperlink"/>
          </w:rPr>
          <w:t>SKS</w:t>
        </w:r>
        <w:r w:rsidR="00185569" w:rsidRPr="004C7AED">
          <w:rPr>
            <w:rStyle w:val="Hyperlink"/>
            <w:rFonts w:hint="eastAsia"/>
          </w:rPr>
          <w:t>波相，藍虛線為徑向方向，紅實線為切向方向，灰色視窗為計算剪力波分離視窗。</w:t>
        </w:r>
        <w:r w:rsidR="00185569" w:rsidRPr="004C7AED">
          <w:rPr>
            <w:rStyle w:val="Hyperlink"/>
          </w:rPr>
          <w:t>(b) Stereoplot</w:t>
        </w:r>
        <w:r w:rsidR="00185569" w:rsidRPr="004C7AED">
          <w:rPr>
            <w:rStyle w:val="Hyperlink"/>
            <w:rFonts w:hint="eastAsia"/>
          </w:rPr>
          <w:t>，圓圈直徑為入射角，圓圈方位角為後方位角，紅藍色直線為</w:t>
        </w:r>
        <w:r w:rsidR="00185569" w:rsidRPr="004C7AED">
          <w:rPr>
            <w:rStyle w:val="Hyperlink"/>
          </w:rPr>
          <w:t>RC</w:t>
        </w:r>
        <w:r w:rsidR="00185569" w:rsidRPr="004C7AED">
          <w:rPr>
            <w:rStyle w:val="Hyperlink"/>
            <w:rFonts w:hint="eastAsia"/>
          </w:rPr>
          <w:t>，</w:t>
        </w:r>
        <w:r w:rsidR="00185569" w:rsidRPr="004C7AED">
          <w:rPr>
            <w:rStyle w:val="Hyperlink"/>
          </w:rPr>
          <w:t>SC</w:t>
        </w:r>
        <w:r w:rsidR="00185569" w:rsidRPr="004C7AED">
          <w:rPr>
            <w:rStyle w:val="Hyperlink"/>
            <w:rFonts w:hint="eastAsia"/>
          </w:rPr>
          <w:t>解出來的</w:t>
        </w:r>
        <w:r w:rsidR="00185569" w:rsidRPr="004C7AED">
          <w:rPr>
            <w:rStyle w:val="Hyperlink"/>
          </w:rPr>
          <w:t>(</w:t>
        </w:r>
        <w:r w:rsidR="00185569" w:rsidRPr="004C7AED">
          <w:rPr>
            <w:rStyle w:val="Hyperlink"/>
          </w:rPr>
          <w:sym w:font="Symbol" w:char="F066"/>
        </w:r>
        <w:r w:rsidR="00185569" w:rsidRPr="004C7AED">
          <w:rPr>
            <w:rStyle w:val="Hyperlink"/>
          </w:rPr>
          <w:t xml:space="preserve">, </w:t>
        </w:r>
        <w:r w:rsidR="00185569" w:rsidRPr="004C7AED">
          <w:rPr>
            <w:rStyle w:val="Hyperlink"/>
          </w:rPr>
          <w:sym w:font="Symbol" w:char="F064"/>
        </w:r>
        <w:r w:rsidR="00185569" w:rsidRPr="004C7AED">
          <w:rPr>
            <w:rStyle w:val="Hyperlink"/>
          </w:rPr>
          <w:t>t)</w:t>
        </w:r>
        <w:r w:rsidR="00185569" w:rsidRPr="004C7AED">
          <w:rPr>
            <w:rStyle w:val="Hyperlink"/>
            <w:rFonts w:hint="eastAsia"/>
          </w:rPr>
          <w:t>。</w:t>
        </w:r>
        <w:r w:rsidR="00185569" w:rsidRPr="004C7AED">
          <w:rPr>
            <w:rStyle w:val="Hyperlink"/>
          </w:rPr>
          <w:t>(c-f)</w:t>
        </w:r>
        <w:r w:rsidR="00185569" w:rsidRPr="004C7AED">
          <w:rPr>
            <w:rStyle w:val="Hyperlink"/>
            <w:rFonts w:hint="eastAsia"/>
          </w:rPr>
          <w:t>為</w:t>
        </w:r>
        <w:r w:rsidR="00185569" w:rsidRPr="004C7AED">
          <w:rPr>
            <w:rStyle w:val="Hyperlink"/>
          </w:rPr>
          <w:t>RC</w:t>
        </w:r>
        <w:r w:rsidR="00185569" w:rsidRPr="004C7AED">
          <w:rPr>
            <w:rStyle w:val="Hyperlink"/>
            <w:rFonts w:hint="eastAsia"/>
          </w:rPr>
          <w:t>方法，</w:t>
        </w:r>
        <w:r w:rsidR="00185569" w:rsidRPr="004C7AED">
          <w:rPr>
            <w:rStyle w:val="Hyperlink"/>
          </w:rPr>
          <w:t>(g-j)</w:t>
        </w:r>
        <w:r w:rsidR="00185569" w:rsidRPr="004C7AED">
          <w:rPr>
            <w:rStyle w:val="Hyperlink"/>
            <w:rFonts w:hint="eastAsia"/>
          </w:rPr>
          <w:t>為</w:t>
        </w:r>
        <w:r w:rsidR="00185569" w:rsidRPr="004C7AED">
          <w:rPr>
            <w:rStyle w:val="Hyperlink"/>
          </w:rPr>
          <w:t>SC</w:t>
        </w:r>
        <w:r w:rsidR="00185569" w:rsidRPr="004C7AED">
          <w:rPr>
            <w:rStyle w:val="Hyperlink"/>
            <w:rFonts w:hint="eastAsia"/>
          </w:rPr>
          <w:t>方法，</w:t>
        </w:r>
        <w:r w:rsidR="00185569" w:rsidRPr="004C7AED">
          <w:rPr>
            <w:rStyle w:val="Hyperlink"/>
          </w:rPr>
          <w:t>(c)(g)</w:t>
        </w:r>
        <w:r w:rsidR="00185569" w:rsidRPr="004C7AED">
          <w:rPr>
            <w:rStyle w:val="Hyperlink"/>
            <w:rFonts w:hint="eastAsia"/>
          </w:rPr>
          <w:t>修正後的快慢波，</w:t>
        </w:r>
        <w:r w:rsidR="00185569" w:rsidRPr="004C7AED">
          <w:rPr>
            <w:rStyle w:val="Hyperlink"/>
          </w:rPr>
          <w:t>(d)(h)</w:t>
        </w:r>
        <w:r w:rsidR="00185569" w:rsidRPr="004C7AED">
          <w:rPr>
            <w:rStyle w:val="Hyperlink"/>
            <w:rFonts w:hint="eastAsia"/>
          </w:rPr>
          <w:t>修正後的徑向</w:t>
        </w:r>
        <w:r w:rsidR="00185569" w:rsidRPr="004C7AED">
          <w:rPr>
            <w:rStyle w:val="Hyperlink"/>
          </w:rPr>
          <w:t>(Q)</w:t>
        </w:r>
        <w:r w:rsidR="00185569" w:rsidRPr="004C7AED">
          <w:rPr>
            <w:rStyle w:val="Hyperlink"/>
            <w:rFonts w:hint="eastAsia"/>
          </w:rPr>
          <w:t>與切向</w:t>
        </w:r>
        <w:r w:rsidR="00185569" w:rsidRPr="004C7AED">
          <w:rPr>
            <w:rStyle w:val="Hyperlink"/>
          </w:rPr>
          <w:t>(T)</w:t>
        </w:r>
        <w:r w:rsidR="00185569" w:rsidRPr="004C7AED">
          <w:rPr>
            <w:rStyle w:val="Hyperlink"/>
            <w:rFonts w:hint="eastAsia"/>
          </w:rPr>
          <w:t>波形，</w:t>
        </w:r>
        <w:r w:rsidR="00185569" w:rsidRPr="004C7AED">
          <w:rPr>
            <w:rStyle w:val="Hyperlink"/>
          </w:rPr>
          <w:t>(e)(i)</w:t>
        </w:r>
        <w:r w:rsidR="00185569" w:rsidRPr="004C7AED">
          <w:rPr>
            <w:rStyle w:val="Hyperlink"/>
            <w:rFonts w:hint="eastAsia"/>
          </w:rPr>
          <w:t>水平質點運動，藍虛線為修正前，呈橢圓，紅實線為修正後，呈線性，代表非均向性已移除，</w:t>
        </w:r>
        <w:r w:rsidR="00185569" w:rsidRPr="004C7AED">
          <w:rPr>
            <w:rStyle w:val="Hyperlink"/>
          </w:rPr>
          <w:t>(f)(j)</w:t>
        </w:r>
        <w:r w:rsidR="00185569" w:rsidRPr="004C7AED">
          <w:rPr>
            <w:rStyle w:val="Hyperlink"/>
            <w:rFonts w:hint="eastAsia"/>
          </w:rPr>
          <w:t>等值線圖，灰色區域為</w:t>
        </w:r>
        <w:r w:rsidR="00185569" w:rsidRPr="004C7AED">
          <w:rPr>
            <w:rStyle w:val="Hyperlink"/>
          </w:rPr>
          <w:t>95%</w:t>
        </w:r>
        <w:r w:rsidR="00185569" w:rsidRPr="004C7AED">
          <w:rPr>
            <w:rStyle w:val="Hyperlink"/>
            <w:rFonts w:hint="eastAsia"/>
          </w:rPr>
          <w:t>信賴區間。</w:t>
        </w:r>
        <w:r w:rsidR="00185569" w:rsidRPr="004C7AED">
          <w:rPr>
            <w:rStyle w:val="Hyperlink"/>
          </w:rPr>
          <w:t>RC</w:t>
        </w:r>
        <w:r w:rsidR="00185569" w:rsidRPr="004C7AED">
          <w:rPr>
            <w:rStyle w:val="Hyperlink"/>
            <w:rFonts w:hint="eastAsia"/>
          </w:rPr>
          <w:t>方法解出的參數為</w:t>
        </w:r>
        <w:r w:rsidR="00185569" w:rsidRPr="004C7AED">
          <w:rPr>
            <w:rStyle w:val="Hyperlink"/>
          </w:rPr>
          <w:t>(85°, 2.2s)</w:t>
        </w:r>
        <w:r w:rsidR="00185569" w:rsidRPr="004C7AED">
          <w:rPr>
            <w:rStyle w:val="Hyperlink"/>
            <w:rFonts w:hint="eastAsia"/>
          </w:rPr>
          <w:t>，</w:t>
        </w:r>
        <w:r w:rsidR="00185569" w:rsidRPr="004C7AED">
          <w:rPr>
            <w:rStyle w:val="Hyperlink"/>
          </w:rPr>
          <w:t>SC</w:t>
        </w:r>
        <w:r w:rsidR="00185569" w:rsidRPr="004C7AED">
          <w:rPr>
            <w:rStyle w:val="Hyperlink"/>
            <w:rFonts w:hint="eastAsia"/>
          </w:rPr>
          <w:t>方法為</w:t>
        </w:r>
        <w:r w:rsidR="00185569" w:rsidRPr="004C7AED">
          <w:rPr>
            <w:rStyle w:val="Hyperlink"/>
          </w:rPr>
          <w:t>(83°, 2.1s)</w:t>
        </w:r>
        <w:r w:rsidR="00185569" w:rsidRPr="004C7AED">
          <w:rPr>
            <w:rStyle w:val="Hyperlink"/>
            <w:rFonts w:hint="eastAsia"/>
          </w:rPr>
          <w:t>，兩方法的解幾乎一致。</w:t>
        </w:r>
        <w:r w:rsidR="00185569">
          <w:rPr>
            <w:webHidden/>
          </w:rPr>
          <w:tab/>
        </w:r>
        <w:r w:rsidR="00185569">
          <w:rPr>
            <w:webHidden/>
          </w:rPr>
          <w:fldChar w:fldCharType="begin"/>
        </w:r>
        <w:r w:rsidR="00185569">
          <w:rPr>
            <w:webHidden/>
          </w:rPr>
          <w:instrText xml:space="preserve"> PAGEREF _Toc99886573 \h </w:instrText>
        </w:r>
        <w:r w:rsidR="00185569">
          <w:rPr>
            <w:webHidden/>
          </w:rPr>
        </w:r>
        <w:r w:rsidR="00185569">
          <w:rPr>
            <w:webHidden/>
          </w:rPr>
          <w:fldChar w:fldCharType="separate"/>
        </w:r>
        <w:r w:rsidR="00185569">
          <w:rPr>
            <w:webHidden/>
          </w:rPr>
          <w:t>16</w:t>
        </w:r>
        <w:r w:rsidR="00185569">
          <w:rPr>
            <w:webHidden/>
          </w:rPr>
          <w:fldChar w:fldCharType="end"/>
        </w:r>
      </w:hyperlink>
    </w:p>
    <w:p w14:paraId="74A71B2F" w14:textId="4F4FFD11" w:rsidR="00185569" w:rsidRDefault="00CC4C0F">
      <w:pPr>
        <w:pStyle w:val="TableofFigures"/>
        <w:rPr>
          <w:rFonts w:asciiTheme="minorHAnsi" w:eastAsiaTheme="minorEastAsia" w:hAnsiTheme="minorHAnsi" w:cstheme="minorBidi"/>
          <w:color w:val="auto"/>
          <w:szCs w:val="24"/>
        </w:rPr>
      </w:pPr>
      <w:hyperlink w:anchor="_Toc99886574" w:history="1">
        <w:r w:rsidR="00185569" w:rsidRPr="004C7AED">
          <w:rPr>
            <w:rStyle w:val="Hyperlink"/>
            <w:rFonts w:hint="eastAsia"/>
          </w:rPr>
          <w:t>圖</w:t>
        </w:r>
        <w:r w:rsidR="00185569" w:rsidRPr="004C7AED">
          <w:rPr>
            <w:rStyle w:val="Hyperlink"/>
          </w:rPr>
          <w:t xml:space="preserve"> 3.1</w:t>
        </w:r>
        <w:r w:rsidR="00185569" w:rsidRPr="004C7AED">
          <w:rPr>
            <w:rStyle w:val="Hyperlink"/>
            <w:rFonts w:hint="eastAsia"/>
          </w:rPr>
          <w:t>、本研究使用測站分佈圖。藍色與綠色圓圈為喬治亞（</w:t>
        </w:r>
        <w:r w:rsidR="00185569" w:rsidRPr="004C7AED">
          <w:rPr>
            <w:rStyle w:val="Hyperlink"/>
          </w:rPr>
          <w:t>TG</w:t>
        </w:r>
        <w:r w:rsidR="00185569" w:rsidRPr="004C7AED">
          <w:rPr>
            <w:rStyle w:val="Hyperlink"/>
            <w:rFonts w:hint="eastAsia"/>
          </w:rPr>
          <w:t>）、亞美尼亞（</w:t>
        </w:r>
        <w:r w:rsidR="00185569" w:rsidRPr="004C7AED">
          <w:rPr>
            <w:rStyle w:val="Hyperlink"/>
          </w:rPr>
          <w:t>AM</w:t>
        </w:r>
        <w:r w:rsidR="00185569" w:rsidRPr="004C7AED">
          <w:rPr>
            <w:rStyle w:val="Hyperlink"/>
            <w:rFonts w:hint="eastAsia"/>
          </w:rPr>
          <w:t>）地震測站；橘色為喬治亞國家地震網（</w:t>
        </w:r>
        <w:r w:rsidR="00185569" w:rsidRPr="004C7AED">
          <w:rPr>
            <w:rStyle w:val="Hyperlink"/>
          </w:rPr>
          <w:t>GO</w:t>
        </w:r>
        <w:r w:rsidR="00185569" w:rsidRPr="004C7AED">
          <w:rPr>
            <w:rStyle w:val="Hyperlink"/>
            <w:rFonts w:hint="eastAsia"/>
          </w:rPr>
          <w:t>）；紅色為全球地震網（</w:t>
        </w:r>
        <w:r w:rsidR="00185569" w:rsidRPr="004C7AED">
          <w:rPr>
            <w:rStyle w:val="Hyperlink"/>
          </w:rPr>
          <w:t>II</w:t>
        </w:r>
        <w:r w:rsidR="00185569" w:rsidRPr="004C7AED">
          <w:rPr>
            <w:rStyle w:val="Hyperlink"/>
            <w:rFonts w:hint="eastAsia"/>
          </w:rPr>
          <w:t>，</w:t>
        </w:r>
        <w:r w:rsidR="00185569" w:rsidRPr="004C7AED">
          <w:rPr>
            <w:rStyle w:val="Hyperlink"/>
          </w:rPr>
          <w:lastRenderedPageBreak/>
          <w:t>IU</w:t>
        </w:r>
        <w:r w:rsidR="00185569" w:rsidRPr="004C7AED">
          <w:rPr>
            <w:rStyle w:val="Hyperlink"/>
            <w:rFonts w:hint="eastAsia"/>
          </w:rPr>
          <w:t>），淺藍色為亞賽拜然（</w:t>
        </w:r>
        <w:r w:rsidR="00185569" w:rsidRPr="004C7AED">
          <w:rPr>
            <w:rStyle w:val="Hyperlink"/>
          </w:rPr>
          <w:t>AB</w:t>
        </w:r>
        <w:r w:rsidR="00185569" w:rsidRPr="004C7AED">
          <w:rPr>
            <w:rStyle w:val="Hyperlink"/>
            <w:rFonts w:hint="eastAsia"/>
          </w:rPr>
          <w:t>）測站；紫色為土耳其（</w:t>
        </w:r>
        <w:r w:rsidR="00185569" w:rsidRPr="004C7AED">
          <w:rPr>
            <w:rStyle w:val="Hyperlink"/>
          </w:rPr>
          <w:t>KO</w:t>
        </w:r>
        <w:r w:rsidR="00185569" w:rsidRPr="004C7AED">
          <w:rPr>
            <w:rStyle w:val="Hyperlink"/>
            <w:rFonts w:hint="eastAsia"/>
          </w:rPr>
          <w:t>）測站；黑色與灰色火山形狀分別為全新世（</w:t>
        </w:r>
        <w:r w:rsidR="00185569" w:rsidRPr="004C7AED">
          <w:rPr>
            <w:rStyle w:val="Hyperlink"/>
          </w:rPr>
          <w:t>Holocene</w:t>
        </w:r>
        <w:r w:rsidR="00185569" w:rsidRPr="004C7AED">
          <w:rPr>
            <w:rStyle w:val="Hyperlink"/>
            <w:rFonts w:hint="eastAsia"/>
          </w:rPr>
          <w:t>）與更新世（</w:t>
        </w:r>
        <w:r w:rsidR="00185569" w:rsidRPr="004C7AED">
          <w:rPr>
            <w:rStyle w:val="Hyperlink"/>
          </w:rPr>
          <w:t>Pleistocene</w:t>
        </w:r>
        <w:r w:rsidR="00185569" w:rsidRPr="004C7AED">
          <w:rPr>
            <w:rStyle w:val="Hyperlink"/>
            <w:rFonts w:hint="eastAsia"/>
          </w:rPr>
          <w:t>）火山，資料來源為</w:t>
        </w:r>
        <w:r w:rsidR="00185569" w:rsidRPr="004C7AED">
          <w:rPr>
            <w:rStyle w:val="Hyperlink"/>
          </w:rPr>
          <w:t>Global Volcanism Program</w:t>
        </w:r>
        <w:r w:rsidR="00185569" w:rsidRPr="004C7AED">
          <w:rPr>
            <w:rStyle w:val="Hyperlink"/>
            <w:rFonts w:hint="eastAsia"/>
          </w:rPr>
          <w:t>（</w:t>
        </w:r>
        <w:r w:rsidR="00185569" w:rsidRPr="004C7AED">
          <w:rPr>
            <w:rStyle w:val="Hyperlink"/>
          </w:rPr>
          <w:t>v. 4.10.5, 2013</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_Toc99886574 \h </w:instrText>
        </w:r>
        <w:r w:rsidR="00185569">
          <w:rPr>
            <w:webHidden/>
          </w:rPr>
        </w:r>
        <w:r w:rsidR="00185569">
          <w:rPr>
            <w:webHidden/>
          </w:rPr>
          <w:fldChar w:fldCharType="separate"/>
        </w:r>
        <w:r w:rsidR="00185569">
          <w:rPr>
            <w:webHidden/>
          </w:rPr>
          <w:t>19</w:t>
        </w:r>
        <w:r w:rsidR="00185569">
          <w:rPr>
            <w:webHidden/>
          </w:rPr>
          <w:fldChar w:fldCharType="end"/>
        </w:r>
      </w:hyperlink>
    </w:p>
    <w:p w14:paraId="49CACAB1" w14:textId="6123BABA" w:rsidR="00185569" w:rsidRDefault="00CC4C0F">
      <w:pPr>
        <w:pStyle w:val="TableofFigures"/>
        <w:rPr>
          <w:rFonts w:asciiTheme="minorHAnsi" w:eastAsiaTheme="minorEastAsia" w:hAnsiTheme="minorHAnsi" w:cstheme="minorBidi"/>
          <w:color w:val="auto"/>
          <w:szCs w:val="24"/>
        </w:rPr>
      </w:pPr>
      <w:hyperlink w:anchor="_Toc99886575" w:history="1">
        <w:r w:rsidR="00185569" w:rsidRPr="004C7AED">
          <w:rPr>
            <w:rStyle w:val="Hyperlink"/>
            <w:rFonts w:hint="eastAsia"/>
          </w:rPr>
          <w:t>圖</w:t>
        </w:r>
        <w:r w:rsidR="00185569" w:rsidRPr="004C7AED">
          <w:rPr>
            <w:rStyle w:val="Hyperlink"/>
          </w:rPr>
          <w:t xml:space="preserve"> 3.2</w:t>
        </w:r>
        <w:r w:rsidR="00185569" w:rsidRPr="004C7AED">
          <w:rPr>
            <w:rStyle w:val="Hyperlink"/>
            <w:rFonts w:hint="eastAsia"/>
          </w:rPr>
          <w:t>、本研究之研究流程圖。</w:t>
        </w:r>
        <w:r w:rsidR="00185569">
          <w:rPr>
            <w:webHidden/>
          </w:rPr>
          <w:tab/>
        </w:r>
        <w:r w:rsidR="00185569">
          <w:rPr>
            <w:webHidden/>
          </w:rPr>
          <w:fldChar w:fldCharType="begin"/>
        </w:r>
        <w:r w:rsidR="00185569">
          <w:rPr>
            <w:webHidden/>
          </w:rPr>
          <w:instrText xml:space="preserve"> PAGEREF _Toc99886575 \h </w:instrText>
        </w:r>
        <w:r w:rsidR="00185569">
          <w:rPr>
            <w:webHidden/>
          </w:rPr>
        </w:r>
        <w:r w:rsidR="00185569">
          <w:rPr>
            <w:webHidden/>
          </w:rPr>
          <w:fldChar w:fldCharType="separate"/>
        </w:r>
        <w:r w:rsidR="00185569">
          <w:rPr>
            <w:webHidden/>
          </w:rPr>
          <w:t>20</w:t>
        </w:r>
        <w:r w:rsidR="00185569">
          <w:rPr>
            <w:webHidden/>
          </w:rPr>
          <w:fldChar w:fldCharType="end"/>
        </w:r>
      </w:hyperlink>
    </w:p>
    <w:p w14:paraId="02FFBBE7" w14:textId="3B6D5659" w:rsidR="0080058D" w:rsidRDefault="00ED76E2" w:rsidP="00BD2356">
      <w:pPr>
        <w:pStyle w:val="TableofFigures"/>
      </w:pPr>
      <w:r>
        <w:fldChar w:fldCharType="end"/>
      </w:r>
    </w:p>
    <w:p w14:paraId="6C9666E7" w14:textId="3A8A883A" w:rsidR="00C9020C" w:rsidRPr="00C9020C" w:rsidRDefault="00C9020C" w:rsidP="00C9020C">
      <w:pPr>
        <w:rPr>
          <w:lang w:val="en-US"/>
        </w:rPr>
      </w:pPr>
    </w:p>
    <w:p w14:paraId="6F98EFD6" w14:textId="5935CB9E" w:rsidR="00C9020C" w:rsidRPr="00C9020C" w:rsidRDefault="00C9020C" w:rsidP="00C9020C">
      <w:pPr>
        <w:rPr>
          <w:lang w:val="en-US"/>
        </w:rPr>
      </w:pPr>
    </w:p>
    <w:p w14:paraId="7FD1555F" w14:textId="1CC509B6" w:rsidR="00C9020C" w:rsidRPr="00C9020C" w:rsidRDefault="00C9020C" w:rsidP="00C9020C">
      <w:pPr>
        <w:rPr>
          <w:lang w:val="en-US"/>
        </w:rPr>
      </w:pPr>
    </w:p>
    <w:p w14:paraId="4E1249AF" w14:textId="2EA18BC0" w:rsidR="00C9020C" w:rsidRDefault="00C9020C" w:rsidP="00C9020C">
      <w:pPr>
        <w:rPr>
          <w:rFonts w:cs="Times New Roman"/>
          <w:noProof/>
        </w:rPr>
      </w:pPr>
    </w:p>
    <w:p w14:paraId="067B220A" w14:textId="3CD59294" w:rsidR="00C9020C" w:rsidRPr="00C9020C" w:rsidRDefault="00C9020C" w:rsidP="00C9020C">
      <w:pPr>
        <w:tabs>
          <w:tab w:val="left" w:pos="5723"/>
        </w:tabs>
        <w:jc w:val="left"/>
        <w:rPr>
          <w:lang w:val="en-US"/>
        </w:rPr>
      </w:pPr>
      <w:r>
        <w:rPr>
          <w:lang w:val="en-US"/>
        </w:rPr>
        <w:tab/>
      </w:r>
    </w:p>
    <w:p w14:paraId="27D82F03" w14:textId="63D0DB28" w:rsidR="0080058D" w:rsidRDefault="00084FE6" w:rsidP="0080058D">
      <w:pPr>
        <w:pStyle w:val="Title"/>
      </w:pPr>
      <w:bookmarkStart w:id="21" w:name="_Ref96458211"/>
      <w:r>
        <w:rPr>
          <w:rFonts w:hint="eastAsia"/>
        </w:rPr>
        <w:lastRenderedPageBreak/>
        <w:t>表目錄</w:t>
      </w:r>
      <w:bookmarkStart w:id="22" w:name="表目錄"/>
      <w:bookmarkEnd w:id="21"/>
      <w:bookmarkEnd w:id="22"/>
    </w:p>
    <w:p w14:paraId="2E22A1CA" w14:textId="6FE0336B" w:rsidR="008446C9" w:rsidRDefault="00ED76E2" w:rsidP="00BD2356">
      <w:pPr>
        <w:pStyle w:val="TableofFigures"/>
        <w:rPr>
          <w:rFonts w:asciiTheme="minorHAnsi" w:eastAsiaTheme="minorEastAsia" w:hAnsiTheme="minorHAnsi" w:cstheme="minorBidi"/>
          <w:color w:val="auto"/>
          <w:szCs w:val="24"/>
        </w:rPr>
      </w:pPr>
      <w:r w:rsidRPr="00ED76E2">
        <w:rPr>
          <w:rFonts w:cs="Times New Roman"/>
          <w:szCs w:val="24"/>
        </w:rPr>
        <w:fldChar w:fldCharType="begin"/>
      </w:r>
      <w:r w:rsidRPr="00ED76E2">
        <w:rPr>
          <w:rFonts w:cs="Times New Roman"/>
          <w:szCs w:val="24"/>
        </w:rPr>
        <w:instrText xml:space="preserve"> TOC \h \z \c "</w:instrText>
      </w:r>
      <w:r w:rsidRPr="00ED76E2">
        <w:rPr>
          <w:rFonts w:cs="Times New Roman"/>
          <w:szCs w:val="24"/>
        </w:rPr>
        <w:instrText>表</w:instrText>
      </w:r>
      <w:r w:rsidRPr="00ED76E2">
        <w:rPr>
          <w:rFonts w:cs="Times New Roman"/>
          <w:szCs w:val="24"/>
        </w:rPr>
        <w:instrText xml:space="preserve">" </w:instrText>
      </w:r>
      <w:r w:rsidRPr="00ED76E2">
        <w:rPr>
          <w:rFonts w:cs="Times New Roman"/>
          <w:szCs w:val="24"/>
        </w:rPr>
        <w:fldChar w:fldCharType="separate"/>
      </w:r>
      <w:hyperlink w:anchor="_Toc96195259" w:history="1">
        <w:r w:rsidR="008446C9" w:rsidRPr="0023649D">
          <w:rPr>
            <w:rStyle w:val="Hyperlink"/>
            <w:rFonts w:hint="eastAsia"/>
          </w:rPr>
          <w:t>表</w:t>
        </w:r>
        <w:r w:rsidR="008446C9" w:rsidRPr="0023649D">
          <w:rPr>
            <w:rStyle w:val="Hyperlink"/>
          </w:rPr>
          <w:t xml:space="preserve"> 2.1</w:t>
        </w:r>
        <w:r w:rsidR="008446C9" w:rsidRPr="0023649D">
          <w:rPr>
            <w:rStyle w:val="Hyperlink"/>
            <w:rFonts w:hint="eastAsia"/>
          </w:rPr>
          <w:t>、橄欖石種類與其對應之滑移系統</w:t>
        </w:r>
        <w:r w:rsidR="005E6198">
          <w:rPr>
            <w:rStyle w:val="Hyperlink"/>
          </w:rPr>
          <w:t>（</w:t>
        </w:r>
        <w:r w:rsidR="008446C9" w:rsidRPr="0023649D">
          <w:rPr>
            <w:rStyle w:val="Hyperlink"/>
            <w:rFonts w:hint="eastAsia"/>
          </w:rPr>
          <w:t>取自</w:t>
        </w:r>
        <w:r w:rsidR="008446C9" w:rsidRPr="0023649D">
          <w:rPr>
            <w:rStyle w:val="Hyperlink"/>
          </w:rPr>
          <w:t>Karato et al., 2008</w:t>
        </w:r>
        <w:r w:rsidR="005E6198">
          <w:rPr>
            <w:rStyle w:val="Hyperlink"/>
          </w:rPr>
          <w:t>）</w:t>
        </w:r>
        <w:r w:rsidR="008446C9" w:rsidRPr="0023649D">
          <w:rPr>
            <w:rStyle w:val="Hyperlink"/>
            <w:rFonts w:hint="eastAsia"/>
          </w:rPr>
          <w:t>。</w:t>
        </w:r>
        <w:r w:rsidR="008446C9">
          <w:rPr>
            <w:webHidden/>
          </w:rPr>
          <w:tab/>
        </w:r>
        <w:r w:rsidR="008446C9">
          <w:rPr>
            <w:webHidden/>
          </w:rPr>
          <w:fldChar w:fldCharType="begin"/>
        </w:r>
        <w:r w:rsidR="008446C9">
          <w:rPr>
            <w:webHidden/>
          </w:rPr>
          <w:instrText xml:space="preserve"> PAGEREF _Toc96195259 \h </w:instrText>
        </w:r>
        <w:r w:rsidR="008446C9">
          <w:rPr>
            <w:webHidden/>
          </w:rPr>
        </w:r>
        <w:r w:rsidR="008446C9">
          <w:rPr>
            <w:webHidden/>
          </w:rPr>
          <w:fldChar w:fldCharType="separate"/>
        </w:r>
        <w:r w:rsidR="00153851">
          <w:rPr>
            <w:webHidden/>
          </w:rPr>
          <w:t>9</w:t>
        </w:r>
        <w:r w:rsidR="008446C9">
          <w:rPr>
            <w:webHidden/>
          </w:rPr>
          <w:fldChar w:fldCharType="end"/>
        </w:r>
      </w:hyperlink>
    </w:p>
    <w:p w14:paraId="01A59316" w14:textId="1A0FB043" w:rsidR="008446C9" w:rsidRDefault="00CC4C0F" w:rsidP="00BD2356">
      <w:pPr>
        <w:pStyle w:val="TableofFigures"/>
        <w:rPr>
          <w:rFonts w:asciiTheme="minorHAnsi" w:eastAsiaTheme="minorEastAsia" w:hAnsiTheme="minorHAnsi" w:cstheme="minorBidi"/>
          <w:color w:val="auto"/>
          <w:szCs w:val="24"/>
        </w:rPr>
      </w:pPr>
      <w:hyperlink w:anchor="_Toc96195260" w:history="1">
        <w:r w:rsidR="008446C9" w:rsidRPr="0023649D">
          <w:rPr>
            <w:rStyle w:val="Hyperlink"/>
            <w:rFonts w:hint="eastAsia"/>
          </w:rPr>
          <w:t>表</w:t>
        </w:r>
        <w:r w:rsidR="008446C9" w:rsidRPr="0023649D">
          <w:rPr>
            <w:rStyle w:val="Hyperlink"/>
          </w:rPr>
          <w:t xml:space="preserve"> 2.2</w:t>
        </w:r>
        <w:r w:rsidR="008446C9" w:rsidRPr="0023649D">
          <w:rPr>
            <w:rStyle w:val="Hyperlink"/>
            <w:rFonts w:hint="eastAsia"/>
          </w:rPr>
          <w:t>、剪力波分離量測的品質分類。</w:t>
        </w:r>
        <w:r w:rsidR="008446C9">
          <w:rPr>
            <w:webHidden/>
          </w:rPr>
          <w:tab/>
        </w:r>
        <w:r w:rsidR="008446C9">
          <w:rPr>
            <w:webHidden/>
          </w:rPr>
          <w:fldChar w:fldCharType="begin"/>
        </w:r>
        <w:r w:rsidR="008446C9">
          <w:rPr>
            <w:webHidden/>
          </w:rPr>
          <w:instrText xml:space="preserve"> PAGEREF _Toc96195260 \h </w:instrText>
        </w:r>
        <w:r w:rsidR="008446C9">
          <w:rPr>
            <w:webHidden/>
          </w:rPr>
        </w:r>
        <w:r w:rsidR="008446C9">
          <w:rPr>
            <w:webHidden/>
          </w:rPr>
          <w:fldChar w:fldCharType="separate"/>
        </w:r>
        <w:r w:rsidR="00153851">
          <w:rPr>
            <w:webHidden/>
          </w:rPr>
          <w:t>16</w:t>
        </w:r>
        <w:r w:rsidR="008446C9">
          <w:rPr>
            <w:webHidden/>
          </w:rPr>
          <w:fldChar w:fldCharType="end"/>
        </w:r>
      </w:hyperlink>
    </w:p>
    <w:p w14:paraId="1D9752FC" w14:textId="48085828" w:rsidR="0080058D" w:rsidRDefault="00ED76E2" w:rsidP="0080058D">
      <w:r w:rsidRPr="00ED76E2">
        <w:rPr>
          <w:rFonts w:cs="Times New Roman"/>
          <w:szCs w:val="24"/>
        </w:rPr>
        <w:fldChar w:fldCharType="end"/>
      </w:r>
    </w:p>
    <w:p w14:paraId="51574A76" w14:textId="77777777" w:rsidR="0080058D" w:rsidRDefault="0080058D" w:rsidP="0080058D"/>
    <w:p w14:paraId="1CD0848F" w14:textId="77777777"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14:paraId="067A26D0" w14:textId="443CD97B" w:rsidR="0080058D" w:rsidRDefault="002206F6" w:rsidP="00954D9F">
      <w:pPr>
        <w:pStyle w:val="Heading1"/>
      </w:pPr>
      <w:bookmarkStart w:id="23" w:name="第一章"/>
      <w:bookmarkStart w:id="24" w:name="_Toc98354896"/>
      <w:bookmarkEnd w:id="23"/>
      <w:r>
        <w:rPr>
          <w:rFonts w:hint="eastAsia"/>
        </w:rPr>
        <w:lastRenderedPageBreak/>
        <w:t>緒論</w:t>
      </w:r>
      <w:bookmarkEnd w:id="24"/>
    </w:p>
    <w:p w14:paraId="42C7D134" w14:textId="6B4484A0" w:rsidR="002206F6" w:rsidRDefault="00601B9D" w:rsidP="00C72DB8">
      <w:pPr>
        <w:pStyle w:val="Heading2"/>
      </w:pPr>
      <w:bookmarkStart w:id="25" w:name="_Toc98354897"/>
      <w:r>
        <w:rPr>
          <w:rFonts w:hint="eastAsia"/>
        </w:rPr>
        <w:t>前言</w:t>
      </w:r>
      <w:bookmarkEnd w:id="25"/>
    </w:p>
    <w:p w14:paraId="3DAD6C3B" w14:textId="6087157D" w:rsidR="00D9498C" w:rsidRDefault="00D9498C" w:rsidP="00D9498C">
      <w:pPr>
        <w:ind w:firstLine="480"/>
        <w:jc w:val="both"/>
        <w:rPr>
          <w:rStyle w:val="a0"/>
          <w:lang w:val="en-US"/>
        </w:rPr>
      </w:pPr>
      <w:r>
        <w:rPr>
          <w:rStyle w:val="a0"/>
          <w:rFonts w:hint="eastAsia"/>
        </w:rPr>
        <w:t>全世界廣泛接受的板塊構造學說，描述了軟流圈的熱對流</w:t>
      </w:r>
      <w:r>
        <w:rPr>
          <w:rStyle w:val="a0"/>
          <w:rFonts w:hint="eastAsia"/>
          <w:lang w:val="en-US"/>
        </w:rPr>
        <w:t>（</w:t>
      </w:r>
      <w:r>
        <w:rPr>
          <w:rStyle w:val="a0"/>
          <w:lang w:val="en-US"/>
        </w:rPr>
        <w:t>thermal convection</w:t>
      </w:r>
      <w:r>
        <w:rPr>
          <w:rStyle w:val="a0"/>
          <w:rFonts w:hint="eastAsia"/>
          <w:lang w:val="en-US"/>
        </w:rPr>
        <w:t>）</w:t>
      </w:r>
      <w:r>
        <w:rPr>
          <w:rStyle w:val="a0"/>
          <w:rFonts w:hint="eastAsia"/>
        </w:rPr>
        <w:t>作用使上方大多數的岩石圈水平移動，張裂、聚合、錯動等地質構造活動讓我們看到現今地表的樣貌。其中西亞的</w:t>
      </w:r>
      <w:r w:rsidRPr="00126151">
        <w:rPr>
          <w:rStyle w:val="a0"/>
          <w:rFonts w:hint="eastAsia"/>
        </w:rPr>
        <w:t>高加索</w:t>
      </w:r>
      <w:r>
        <w:rPr>
          <w:rStyle w:val="a0"/>
          <w:rFonts w:hint="eastAsia"/>
        </w:rPr>
        <w:t>造山帶</w:t>
      </w:r>
      <w:r w:rsidRPr="002C1B91">
        <w:rPr>
          <w:rStyle w:val="a0"/>
        </w:rPr>
        <w:t>（</w:t>
      </w:r>
      <w:r w:rsidRPr="002C1B91">
        <w:rPr>
          <w:rStyle w:val="a0"/>
        </w:rPr>
        <w:t>Caucasus Orogenic Belt</w:t>
      </w:r>
      <w:r w:rsidRPr="002C1B91">
        <w:rPr>
          <w:rStyle w:val="a0"/>
        </w:rPr>
        <w:t>）</w:t>
      </w:r>
      <w:r>
        <w:rPr>
          <w:rStyle w:val="a0"/>
          <w:rFonts w:hint="eastAsia"/>
        </w:rPr>
        <w:t>為陸—陸板塊聚合造成的隱沒、碰撞的例子之一。該造山帶由高加索—伊朗—安納托利亞</w:t>
      </w:r>
      <w:r>
        <w:rPr>
          <w:rStyle w:val="a0"/>
          <w:rFonts w:hint="eastAsia"/>
          <w:lang w:val="en-US"/>
        </w:rPr>
        <w:t>（</w:t>
      </w:r>
      <w:r>
        <w:rPr>
          <w:rStyle w:val="a0"/>
          <w:lang w:val="en-US"/>
        </w:rPr>
        <w:t>Caucasus-Iran-Anatolian</w:t>
      </w:r>
      <w:r>
        <w:rPr>
          <w:rStyle w:val="a0"/>
          <w:rFonts w:hint="eastAsia"/>
          <w:lang w:val="en-US"/>
        </w:rPr>
        <w:t>）</w:t>
      </w:r>
      <w:r>
        <w:rPr>
          <w:rStyle w:val="a0"/>
          <w:rFonts w:hint="eastAsia"/>
        </w:rPr>
        <w:t>組成，簡稱</w:t>
      </w:r>
      <w:r>
        <w:rPr>
          <w:rStyle w:val="a0"/>
          <w:lang w:val="en-US"/>
        </w:rPr>
        <w:t>CIA</w:t>
      </w:r>
      <w:r>
        <w:rPr>
          <w:rStyle w:val="a0"/>
          <w:rFonts w:hint="eastAsia"/>
          <w:lang w:val="en-US"/>
        </w:rPr>
        <w:t>。</w:t>
      </w:r>
      <w:r>
        <w:rPr>
          <w:rStyle w:val="a0"/>
          <w:rFonts w:hint="eastAsia"/>
        </w:rPr>
        <w:t>地理位置</w:t>
      </w:r>
      <w:r w:rsidRPr="00126151">
        <w:rPr>
          <w:rStyle w:val="a0"/>
          <w:rFonts w:hint="eastAsia"/>
        </w:rPr>
        <w:t>位於黑海</w:t>
      </w:r>
      <w:r>
        <w:rPr>
          <w:rStyle w:val="a0"/>
        </w:rPr>
        <w:t>（</w:t>
      </w:r>
      <w:r w:rsidRPr="00126151">
        <w:rPr>
          <w:rStyle w:val="a0"/>
        </w:rPr>
        <w:t>Black Sea</w:t>
      </w:r>
      <w:r>
        <w:rPr>
          <w:rStyle w:val="a0"/>
        </w:rPr>
        <w:t>）</w:t>
      </w:r>
      <w:r w:rsidRPr="00126151">
        <w:rPr>
          <w:rStyle w:val="a0"/>
          <w:rFonts w:hint="eastAsia"/>
        </w:rPr>
        <w:t>與裏海</w:t>
      </w:r>
      <w:r>
        <w:rPr>
          <w:rStyle w:val="a0"/>
          <w:rFonts w:hint="eastAsia"/>
        </w:rPr>
        <w:t>（</w:t>
      </w:r>
      <w:r w:rsidRPr="00126151">
        <w:rPr>
          <w:rStyle w:val="a0"/>
        </w:rPr>
        <w:t>Caspian Sea</w:t>
      </w:r>
      <w:r>
        <w:rPr>
          <w:rStyle w:val="a0"/>
        </w:rPr>
        <w:t>）</w:t>
      </w:r>
      <w:r w:rsidRPr="00126151">
        <w:rPr>
          <w:rStyle w:val="a0"/>
          <w:rFonts w:hint="eastAsia"/>
        </w:rPr>
        <w:t>之間</w:t>
      </w:r>
      <w:r>
        <w:rPr>
          <w:rStyle w:val="a0"/>
          <w:rFonts w:hint="eastAsia"/>
        </w:rPr>
        <w:t>，大高加索山（</w:t>
      </w:r>
      <w:r w:rsidRPr="004C57D1">
        <w:rPr>
          <w:rStyle w:val="a0"/>
        </w:rPr>
        <w:t>Greater Caucasus</w:t>
      </w:r>
      <w:r>
        <w:rPr>
          <w:rStyle w:val="a0"/>
          <w:rFonts w:hint="eastAsia"/>
        </w:rPr>
        <w:t>）與小高加索山</w:t>
      </w:r>
      <w:r w:rsidRPr="004C57D1">
        <w:rPr>
          <w:rStyle w:val="a0"/>
          <w:rFonts w:hint="eastAsia"/>
        </w:rPr>
        <w:t>（</w:t>
      </w:r>
      <w:r w:rsidRPr="004C57D1">
        <w:rPr>
          <w:rStyle w:val="a0"/>
        </w:rPr>
        <w:t>Lesser Caucasus</w:t>
      </w:r>
      <w:r w:rsidRPr="004C57D1">
        <w:rPr>
          <w:rStyle w:val="a0"/>
          <w:rFonts w:hint="eastAsia"/>
        </w:rPr>
        <w:t>）座落於喬治亞（</w:t>
      </w:r>
      <w:r w:rsidRPr="004C57D1">
        <w:rPr>
          <w:rStyle w:val="a0"/>
        </w:rPr>
        <w:t>Georgia</w:t>
      </w:r>
      <w:r w:rsidRPr="004C57D1">
        <w:rPr>
          <w:rStyle w:val="a0"/>
          <w:rFonts w:hint="eastAsia"/>
        </w:rPr>
        <w:t>）、亞美尼亞（</w:t>
      </w:r>
      <w:r w:rsidRPr="004C57D1">
        <w:rPr>
          <w:rStyle w:val="a0"/>
        </w:rPr>
        <w:t>Armenia</w:t>
      </w:r>
      <w:r w:rsidRPr="004C57D1">
        <w:rPr>
          <w:rStyle w:val="a0"/>
          <w:rFonts w:hint="eastAsia"/>
        </w:rPr>
        <w:t>）、亞塞拜然（</w:t>
      </w:r>
      <w:r w:rsidRPr="004C57D1">
        <w:rPr>
          <w:rStyle w:val="a0"/>
        </w:rPr>
        <w:t>Azerbaijan</w:t>
      </w:r>
      <w:r w:rsidRPr="004C57D1">
        <w:rPr>
          <w:rStyle w:val="a0"/>
          <w:rFonts w:hint="eastAsia"/>
        </w:rPr>
        <w:t>）三國境內</w:t>
      </w:r>
      <w:r w:rsidR="00F15DB7">
        <w:rPr>
          <w:rStyle w:val="a0"/>
          <w:rFonts w:hint="eastAsia"/>
        </w:rPr>
        <w:t>（圖</w:t>
      </w:r>
      <w:r w:rsidR="00F15DB7">
        <w:rPr>
          <w:rStyle w:val="a0"/>
          <w:lang w:val="en-US"/>
        </w:rPr>
        <w:t>1.1</w:t>
      </w:r>
      <w:r w:rsidR="00F15DB7">
        <w:rPr>
          <w:rStyle w:val="a0"/>
          <w:rFonts w:hint="eastAsia"/>
        </w:rPr>
        <w:t>）</w:t>
      </w:r>
      <w:r w:rsidRPr="004C57D1">
        <w:rPr>
          <w:rStyle w:val="a0"/>
          <w:rFonts w:hint="eastAsia"/>
        </w:rPr>
        <w:t>。</w:t>
      </w:r>
    </w:p>
    <w:p w14:paraId="3CD1880F" w14:textId="3F994278" w:rsidR="00B92200" w:rsidRDefault="00D9498C" w:rsidP="00D9498C">
      <w:pPr>
        <w:ind w:firstLine="480"/>
        <w:jc w:val="both"/>
        <w:rPr>
          <w:rStyle w:val="a0"/>
          <w:rFonts w:ascii="DFKai-SB" w:hAnsi="DFKai-SB" w:cs="DFKai-SB"/>
          <w:lang w:val="en-US"/>
        </w:rPr>
      </w:pPr>
      <w:r>
        <w:rPr>
          <w:rStyle w:val="a0"/>
          <w:rFonts w:hint="eastAsia"/>
        </w:rPr>
        <w:t>歐亞板塊（</w:t>
      </w:r>
      <w:r w:rsidRPr="002C1B91">
        <w:rPr>
          <w:rStyle w:val="a0"/>
        </w:rPr>
        <w:t>Eura</w:t>
      </w:r>
      <w:r w:rsidRPr="002C1B91">
        <w:rPr>
          <w:rStyle w:val="a0"/>
          <w:rFonts w:hint="eastAsia"/>
        </w:rPr>
        <w:t>s</w:t>
      </w:r>
      <w:r w:rsidRPr="002C1B91">
        <w:rPr>
          <w:rStyle w:val="a0"/>
        </w:rPr>
        <w:t>ian Plate</w:t>
      </w:r>
      <w:r w:rsidRPr="002C1B91">
        <w:rPr>
          <w:rStyle w:val="a0"/>
        </w:rPr>
        <w:t>）</w:t>
      </w:r>
      <w:r>
        <w:rPr>
          <w:rStyle w:val="a0"/>
          <w:rFonts w:hint="eastAsia"/>
        </w:rPr>
        <w:t>與印度板塊</w:t>
      </w:r>
      <w:r w:rsidRPr="002C1B91">
        <w:rPr>
          <w:rStyle w:val="a0"/>
        </w:rPr>
        <w:t>（</w:t>
      </w:r>
      <w:r w:rsidRPr="002C1B91">
        <w:rPr>
          <w:rStyle w:val="a0"/>
        </w:rPr>
        <w:t>Indian Plate</w:t>
      </w:r>
      <w:r w:rsidRPr="002C1B91">
        <w:rPr>
          <w:rStyle w:val="a0"/>
        </w:rPr>
        <w:t>）</w:t>
      </w:r>
      <w:r>
        <w:rPr>
          <w:rStyle w:val="a0"/>
          <w:rFonts w:hint="eastAsia"/>
        </w:rPr>
        <w:t>、阿拉伯板塊</w:t>
      </w:r>
      <w:r w:rsidRPr="002C1B91">
        <w:rPr>
          <w:rStyle w:val="a0"/>
        </w:rPr>
        <w:t>（</w:t>
      </w:r>
      <w:r w:rsidRPr="002C1B91">
        <w:rPr>
          <w:rStyle w:val="a0"/>
        </w:rPr>
        <w:t>Arabian Plate</w:t>
      </w:r>
      <w:r w:rsidRPr="002C1B91">
        <w:rPr>
          <w:rStyle w:val="a0"/>
          <w:rFonts w:hint="eastAsia"/>
        </w:rPr>
        <w:t>）</w:t>
      </w:r>
      <w:r>
        <w:rPr>
          <w:rStyle w:val="a0"/>
          <w:rFonts w:hint="eastAsia"/>
        </w:rPr>
        <w:t>、非洲板塊（</w:t>
      </w:r>
      <w:r w:rsidRPr="002C1B91">
        <w:rPr>
          <w:rStyle w:val="a0"/>
        </w:rPr>
        <w:t>Africa Plate</w:t>
      </w:r>
      <w:r w:rsidRPr="002C1B91">
        <w:rPr>
          <w:rStyle w:val="a0"/>
        </w:rPr>
        <w:t>）</w:t>
      </w:r>
      <w:r>
        <w:rPr>
          <w:rStyle w:val="a0"/>
          <w:rFonts w:hint="eastAsia"/>
        </w:rPr>
        <w:t>的陸—陸碰撞形成的造山帶稱作「阿爾卑斯—喜馬拉雅造山帶</w:t>
      </w:r>
      <w:r w:rsidRPr="002C1B91">
        <w:rPr>
          <w:rStyle w:val="a0"/>
        </w:rPr>
        <w:t>（</w:t>
      </w:r>
      <w:r w:rsidRPr="002C1B91">
        <w:rPr>
          <w:rStyle w:val="a0"/>
        </w:rPr>
        <w:t>Alpine-Himalayan Orogenic Belt</w:t>
      </w:r>
      <w:r w:rsidRPr="002C1B91">
        <w:rPr>
          <w:rStyle w:val="a0"/>
          <w:rFonts w:hint="eastAsia"/>
        </w:rPr>
        <w:t>）</w:t>
      </w:r>
      <w:r>
        <w:rPr>
          <w:rStyle w:val="a0"/>
          <w:rFonts w:hint="eastAsia"/>
        </w:rPr>
        <w:t>」，西起大西洋東岸、東至東印度群島，綿延約七千公里。西亞的</w:t>
      </w:r>
      <w:r w:rsidRPr="00126151">
        <w:rPr>
          <w:rStyle w:val="a0"/>
          <w:rFonts w:hint="eastAsia"/>
        </w:rPr>
        <w:t>高加索</w:t>
      </w:r>
      <w:r>
        <w:rPr>
          <w:rStyle w:val="a0"/>
          <w:rFonts w:hint="eastAsia"/>
        </w:rPr>
        <w:t>造山帶為阿爾卑斯—喜馬拉雅造山帶其中一部分，與</w:t>
      </w:r>
      <w:r>
        <w:rPr>
          <w:rStyle w:val="a0"/>
          <w:rFonts w:hint="eastAsia"/>
          <w:lang w:val="en-US"/>
        </w:rPr>
        <w:t>著名的西藏高原—喜馬拉雅山</w:t>
      </w:r>
      <w:r>
        <w:rPr>
          <w:rStyle w:val="a0"/>
          <w:rFonts w:ascii="DFKai-SB" w:hAnsi="DFKai-SB" w:cs="DFKai-SB" w:hint="eastAsia"/>
          <w:lang w:val="en-US"/>
        </w:rPr>
        <w:t>相比，前者聚合時間較晚、較慢且規模較小，前者自兩千五百萬年（</w:t>
      </w:r>
      <w:r w:rsidRPr="00FC3AE2">
        <w:rPr>
          <w:rStyle w:val="a0"/>
          <w:rFonts w:cs="Times New Roman" w:hint="eastAsia"/>
          <w:lang w:val="en-US"/>
        </w:rPr>
        <w:t>2</w:t>
      </w:r>
      <w:r w:rsidRPr="00FC3AE2">
        <w:rPr>
          <w:rStyle w:val="a0"/>
          <w:rFonts w:cs="Times New Roman"/>
          <w:lang w:val="en-US"/>
        </w:rPr>
        <w:t>5Ma</w:t>
      </w:r>
      <w:r>
        <w:rPr>
          <w:rStyle w:val="a0"/>
          <w:rFonts w:cs="Times New Roman" w:hint="eastAsia"/>
          <w:lang w:val="en-US"/>
        </w:rPr>
        <w:t>）</w:t>
      </w:r>
      <w:r w:rsidRPr="00FC3AE2">
        <w:rPr>
          <w:rStyle w:val="a0"/>
          <w:rFonts w:cs="Times New Roman"/>
          <w:lang w:val="en-US"/>
        </w:rPr>
        <w:t>陸</w:t>
      </w:r>
      <w:r w:rsidRPr="00FC3AE2">
        <w:rPr>
          <w:rStyle w:val="a0"/>
          <w:rFonts w:cs="Times New Roman"/>
          <w:lang w:val="en-US"/>
        </w:rPr>
        <w:t>—</w:t>
      </w:r>
      <w:r w:rsidRPr="00FC3AE2">
        <w:rPr>
          <w:rStyle w:val="a0"/>
          <w:rFonts w:cs="Times New Roman"/>
          <w:lang w:val="en-US"/>
        </w:rPr>
        <w:t>陸碰撞後的聚合速率為</w:t>
      </w:r>
      <w:r w:rsidRPr="00FC3AE2">
        <w:rPr>
          <w:rStyle w:val="a0"/>
          <w:rFonts w:cs="Times New Roman"/>
          <w:lang w:val="en-US"/>
        </w:rPr>
        <w:t>18-25mm/</w:t>
      </w:r>
      <w:proofErr w:type="spellStart"/>
      <w:r w:rsidRPr="00FC3AE2">
        <w:rPr>
          <w:rStyle w:val="a0"/>
          <w:rFonts w:cs="Times New Roman"/>
          <w:lang w:val="en-US"/>
        </w:rPr>
        <w:t>yr</w:t>
      </w:r>
      <w:proofErr w:type="spellEnd"/>
      <w:r>
        <w:rPr>
          <w:rStyle w:val="a0"/>
          <w:rFonts w:cs="Times New Roman" w:hint="eastAsia"/>
          <w:lang w:val="en-US"/>
        </w:rPr>
        <w:t>，平均海拔約</w:t>
      </w:r>
      <w:r>
        <w:rPr>
          <w:rStyle w:val="a0"/>
          <w:rFonts w:cs="Times New Roman"/>
          <w:lang w:val="en-US"/>
        </w:rPr>
        <w:t>2000</w:t>
      </w:r>
      <w:r>
        <w:rPr>
          <w:rStyle w:val="a0"/>
          <w:rFonts w:cs="Times New Roman" w:hint="eastAsia"/>
          <w:lang w:val="en-US"/>
        </w:rPr>
        <w:t>公尺</w:t>
      </w:r>
      <w:r w:rsidRPr="00FC3AE2">
        <w:rPr>
          <w:rStyle w:val="a0"/>
          <w:rFonts w:cs="Times New Roman" w:hint="eastAsia"/>
          <w:lang w:val="en-US"/>
        </w:rPr>
        <w:t>，</w:t>
      </w:r>
      <w:r w:rsidRPr="00FC3AE2">
        <w:rPr>
          <w:rStyle w:val="a0"/>
          <w:rFonts w:cs="Times New Roman"/>
          <w:lang w:val="en-US"/>
        </w:rPr>
        <w:t>後者自</w:t>
      </w:r>
      <w:r>
        <w:rPr>
          <w:rStyle w:val="a0"/>
          <w:rFonts w:ascii="DFKai-SB" w:hAnsi="DFKai-SB" w:cs="DFKai-SB" w:hint="eastAsia"/>
          <w:lang w:val="en-US"/>
        </w:rPr>
        <w:t>四千五百萬年（</w:t>
      </w:r>
      <w:r w:rsidRPr="00FC3AE2">
        <w:rPr>
          <w:rStyle w:val="a0"/>
          <w:rFonts w:cs="Times New Roman"/>
          <w:lang w:val="en-US"/>
        </w:rPr>
        <w:t>45Ma</w:t>
      </w:r>
      <w:r>
        <w:rPr>
          <w:rStyle w:val="a0"/>
          <w:rFonts w:cs="Times New Roman" w:hint="eastAsia"/>
          <w:lang w:val="en-US"/>
        </w:rPr>
        <w:t>）</w:t>
      </w:r>
      <w:r>
        <w:rPr>
          <w:rStyle w:val="a0"/>
          <w:rFonts w:ascii="DFKai-SB" w:hAnsi="DFKai-SB" w:cs="DFKai-SB" w:hint="eastAsia"/>
          <w:lang w:val="en-US"/>
        </w:rPr>
        <w:t>以來約</w:t>
      </w:r>
      <w:r w:rsidRPr="00FC3AE2">
        <w:rPr>
          <w:rStyle w:val="a0"/>
          <w:rFonts w:cs="Times New Roman"/>
          <w:lang w:val="en-US"/>
        </w:rPr>
        <w:t>50-60mm/</w:t>
      </w:r>
      <w:proofErr w:type="spellStart"/>
      <w:r w:rsidRPr="00FC3AE2">
        <w:rPr>
          <w:rStyle w:val="a0"/>
          <w:rFonts w:cs="Times New Roman"/>
          <w:lang w:val="en-US"/>
        </w:rPr>
        <w:t>yr</w:t>
      </w:r>
      <w:proofErr w:type="spellEnd"/>
      <w:r>
        <w:rPr>
          <w:rStyle w:val="a0"/>
          <w:rFonts w:ascii="DFKai-SB" w:hAnsi="DFKai-SB" w:cs="DFKai-SB" w:hint="eastAsia"/>
          <w:lang w:val="en-US"/>
        </w:rPr>
        <w:t>，平均海拔約</w:t>
      </w:r>
      <w:r w:rsidRPr="00DA5CEC">
        <w:rPr>
          <w:rStyle w:val="a0"/>
          <w:rFonts w:cs="Times New Roman"/>
          <w:lang w:val="en-US"/>
        </w:rPr>
        <w:t>5000</w:t>
      </w:r>
      <w:r>
        <w:rPr>
          <w:rStyle w:val="a0"/>
          <w:rFonts w:cs="Times New Roman" w:hint="eastAsia"/>
          <w:lang w:val="en-US"/>
        </w:rPr>
        <w:t>公尺</w:t>
      </w:r>
      <w:r>
        <w:rPr>
          <w:rStyle w:val="a0"/>
          <w:rFonts w:ascii="DFKai-SB" w:hAnsi="DFKai-SB" w:cs="DFKai-SB" w:hint="eastAsia"/>
          <w:lang w:val="en-US"/>
        </w:rPr>
        <w:t>（</w:t>
      </w:r>
      <w:proofErr w:type="spellStart"/>
      <w:r w:rsidRPr="00FC3AE2">
        <w:rPr>
          <w:rStyle w:val="a0"/>
          <w:rFonts w:cs="Times New Roman"/>
          <w:lang w:val="en-US"/>
        </w:rPr>
        <w:t>Hatzfeld</w:t>
      </w:r>
      <w:proofErr w:type="spellEnd"/>
      <w:r w:rsidRPr="00FC3AE2">
        <w:rPr>
          <w:rStyle w:val="a0"/>
          <w:rFonts w:cs="Times New Roman"/>
          <w:lang w:val="en-US"/>
        </w:rPr>
        <w:t xml:space="preserve"> and Molnar, 2010</w:t>
      </w:r>
      <w:r>
        <w:rPr>
          <w:rStyle w:val="a0"/>
          <w:rFonts w:ascii="DFKai-SB" w:hAnsi="DFKai-SB" w:cs="DFKai-SB" w:hint="eastAsia"/>
          <w:lang w:val="en-US"/>
        </w:rPr>
        <w:t>）。儘管如此，高加索造山帶仍是地球上年輕且活躍的陸—陸碰撞帶。</w:t>
      </w:r>
    </w:p>
    <w:p w14:paraId="7597DDD1" w14:textId="2F787085" w:rsidR="00F15DB7" w:rsidRPr="00D9498C" w:rsidRDefault="00F15DB7" w:rsidP="00D9498C">
      <w:pPr>
        <w:ind w:firstLine="480"/>
        <w:jc w:val="both"/>
        <w:rPr>
          <w:rStyle w:val="a0"/>
          <w:rFonts w:ascii="DFKai-SB" w:hAnsi="DFKai-SB" w:cs="DFKai-SB"/>
          <w:lang w:val="en-US"/>
        </w:rPr>
      </w:pPr>
      <w:r>
        <w:rPr>
          <w:rStyle w:val="a0"/>
          <w:rFonts w:ascii="DFKai-SB" w:hAnsi="DFKai-SB" w:cs="DFKai-SB" w:hint="eastAsia"/>
          <w:lang w:val="en-US"/>
        </w:rPr>
        <w:t>圖</w:t>
      </w:r>
      <w:r>
        <w:rPr>
          <w:rStyle w:val="a0"/>
          <w:rFonts w:ascii="DFKai-SB" w:hAnsi="DFKai-SB" w:cs="DFKai-SB"/>
          <w:lang w:val="en-US"/>
        </w:rPr>
        <w:t>1.1</w:t>
      </w:r>
    </w:p>
    <w:p w14:paraId="5A6A2812" w14:textId="5347DF22" w:rsidR="005B7BBD" w:rsidRPr="00ED3006" w:rsidRDefault="00F86ACD" w:rsidP="00F15DB7">
      <w:pPr>
        <w:jc w:val="both"/>
        <w:rPr>
          <w:rStyle w:val="a0"/>
          <w:lang w:val="en-US"/>
        </w:rPr>
      </w:pPr>
      <w:r>
        <w:rPr>
          <w:rStyle w:val="a0"/>
        </w:rPr>
        <w:br w:type="page"/>
      </w:r>
    </w:p>
    <w:p w14:paraId="75F51CB1" w14:textId="4B035BD5" w:rsidR="00272292" w:rsidRDefault="003B0FFA" w:rsidP="00272292">
      <w:pPr>
        <w:pStyle w:val="Heading2"/>
      </w:pPr>
      <w:bookmarkStart w:id="26" w:name="_Toc98354898"/>
      <w:r>
        <w:rPr>
          <w:rFonts w:hint="eastAsia"/>
        </w:rPr>
        <w:lastRenderedPageBreak/>
        <w:t>前人文獻回顧</w:t>
      </w:r>
      <w:bookmarkEnd w:id="26"/>
    </w:p>
    <w:p w14:paraId="6BB1CAB4" w14:textId="5E6C3CB8" w:rsidR="005F5D97" w:rsidRDefault="005F5D97" w:rsidP="005F5D97">
      <w:pPr>
        <w:pStyle w:val="Heading3"/>
        <w:rPr>
          <w:lang w:val="en-US"/>
        </w:rPr>
      </w:pPr>
      <w:bookmarkStart w:id="27" w:name="_Toc98354899"/>
      <w:r>
        <w:rPr>
          <w:rFonts w:hint="eastAsia"/>
          <w:lang w:val="en-US"/>
        </w:rPr>
        <w:t>地體演化</w:t>
      </w:r>
      <w:bookmarkEnd w:id="27"/>
    </w:p>
    <w:p w14:paraId="7962572D" w14:textId="68E4F29C" w:rsidR="00CF373F" w:rsidRPr="00CF373F" w:rsidRDefault="00CF373F" w:rsidP="00CF373F">
      <w:pPr>
        <w:rPr>
          <w:lang w:val="en-US"/>
        </w:rPr>
      </w:pPr>
      <w:r>
        <w:rPr>
          <w:rFonts w:hint="eastAsia"/>
          <w:lang w:val="en-US"/>
        </w:rPr>
        <w:t>特提斯洋關閉</w:t>
      </w:r>
      <w:r w:rsidR="006931FA">
        <w:rPr>
          <w:rFonts w:hint="eastAsia"/>
          <w:lang w:val="en-US"/>
        </w:rPr>
        <w:t xml:space="preserve"> </w:t>
      </w:r>
    </w:p>
    <w:p w14:paraId="33104D72" w14:textId="5D8E2155" w:rsidR="00090E18" w:rsidRDefault="005F5D97" w:rsidP="002E1D95">
      <w:pPr>
        <w:pStyle w:val="Heading3"/>
        <w:rPr>
          <w:lang w:val="en-US"/>
        </w:rPr>
      </w:pPr>
      <w:bookmarkStart w:id="28" w:name="_Toc98354900"/>
      <w:r>
        <w:rPr>
          <w:rFonts w:hint="eastAsia"/>
          <w:lang w:val="en-US"/>
        </w:rPr>
        <w:t>地</w:t>
      </w:r>
      <w:r w:rsidR="000F65B0">
        <w:rPr>
          <w:rFonts w:hint="eastAsia"/>
          <w:lang w:val="en-US"/>
        </w:rPr>
        <w:t>體構造環境</w:t>
      </w:r>
      <w:bookmarkEnd w:id="28"/>
    </w:p>
    <w:p w14:paraId="44DEBB69" w14:textId="77777777" w:rsidR="00D9498C" w:rsidRDefault="00D9498C" w:rsidP="00D9498C">
      <w:pPr>
        <w:ind w:firstLine="480"/>
        <w:jc w:val="both"/>
        <w:rPr>
          <w:rStyle w:val="a0"/>
          <w:lang w:val="en-US"/>
        </w:rPr>
      </w:pPr>
      <w:r>
        <w:rPr>
          <w:rStyle w:val="a0"/>
          <w:rFonts w:hint="eastAsia"/>
        </w:rPr>
        <w:t>隱沒與造山的演化過程通常伴隨著火成活動、變質作用、岩石圈厚度局部變化等等。尤其</w:t>
      </w:r>
      <w:r>
        <w:rPr>
          <w:rStyle w:val="a0"/>
          <w:lang w:val="en-US"/>
        </w:rPr>
        <w:t>CIA</w:t>
      </w:r>
      <w:r>
        <w:rPr>
          <w:rStyle w:val="a0"/>
          <w:rFonts w:hint="eastAsia"/>
          <w:lang w:val="en-US"/>
        </w:rPr>
        <w:t>地區</w:t>
      </w:r>
      <w:r>
        <w:rPr>
          <w:rStyle w:val="a0"/>
          <w:rFonts w:hint="eastAsia"/>
        </w:rPr>
        <w:t>碰撞後的地體構造演化目前有兩派說法：</w:t>
      </w:r>
      <w:r>
        <w:rPr>
          <w:rStyle w:val="a0"/>
          <w:rFonts w:hint="eastAsia"/>
          <w:lang w:val="en-US"/>
        </w:rPr>
        <w:t>（</w:t>
      </w:r>
      <w:r>
        <w:rPr>
          <w:rStyle w:val="a0"/>
          <w:lang w:val="en-US"/>
        </w:rPr>
        <w:t>1</w:t>
      </w:r>
      <w:r>
        <w:rPr>
          <w:rStyle w:val="a0"/>
          <w:rFonts w:hint="eastAsia"/>
          <w:lang w:val="en-US"/>
        </w:rPr>
        <w:t>）海洋岩石圈隱沒後的拆解（</w:t>
      </w:r>
      <w:r>
        <w:rPr>
          <w:rStyle w:val="a0"/>
          <w:rFonts w:hint="eastAsia"/>
          <w:lang w:val="en-US"/>
        </w:rPr>
        <w:t>s</w:t>
      </w:r>
      <w:r>
        <w:rPr>
          <w:rStyle w:val="a0"/>
          <w:lang w:val="en-US"/>
        </w:rPr>
        <w:t xml:space="preserve">lab break-off; </w:t>
      </w:r>
      <w:proofErr w:type="spellStart"/>
      <w:r>
        <w:rPr>
          <w:rStyle w:val="a0"/>
          <w:lang w:val="en-US"/>
        </w:rPr>
        <w:t>Keskin</w:t>
      </w:r>
      <w:proofErr w:type="spellEnd"/>
      <w:r>
        <w:rPr>
          <w:rStyle w:val="a0"/>
          <w:lang w:val="en-US"/>
        </w:rPr>
        <w:t>, 2003</w:t>
      </w:r>
      <w:r>
        <w:rPr>
          <w:rStyle w:val="a0"/>
          <w:rFonts w:hint="eastAsia"/>
          <w:lang w:val="en-US"/>
        </w:rPr>
        <w:t>）（</w:t>
      </w:r>
      <w:r>
        <w:rPr>
          <w:rStyle w:val="a0"/>
          <w:lang w:val="en-US"/>
        </w:rPr>
        <w:t>2</w:t>
      </w:r>
      <w:r>
        <w:rPr>
          <w:rStyle w:val="a0"/>
          <w:rFonts w:hint="eastAsia"/>
          <w:lang w:val="en-US"/>
        </w:rPr>
        <w:t>）岩石圈底部拆層（</w:t>
      </w:r>
      <w:r>
        <w:rPr>
          <w:rStyle w:val="a0"/>
          <w:lang w:val="en-US"/>
        </w:rPr>
        <w:t>delamination</w:t>
      </w:r>
      <w:r>
        <w:rPr>
          <w:rStyle w:val="a0"/>
          <w:rFonts w:hint="eastAsia"/>
          <w:lang w:val="en-US"/>
        </w:rPr>
        <w:t>;</w:t>
      </w:r>
      <w:r>
        <w:rPr>
          <w:rStyle w:val="a0"/>
          <w:lang w:val="en-US"/>
        </w:rPr>
        <w:t xml:space="preserve"> Pearce </w:t>
      </w:r>
      <w:r w:rsidRPr="00C53C13">
        <w:rPr>
          <w:rStyle w:val="a0"/>
          <w:i/>
          <w:iCs/>
          <w:lang w:val="en-US"/>
        </w:rPr>
        <w:t xml:space="preserve">et al., </w:t>
      </w:r>
      <w:r>
        <w:rPr>
          <w:rStyle w:val="a0"/>
          <w:lang w:val="en-US"/>
        </w:rPr>
        <w:t>1990</w:t>
      </w:r>
      <w:r>
        <w:rPr>
          <w:rStyle w:val="a0"/>
          <w:rFonts w:hint="eastAsia"/>
          <w:lang w:val="en-US"/>
        </w:rPr>
        <w:t>）。目前</w:t>
      </w:r>
      <w:r>
        <w:rPr>
          <w:rStyle w:val="a0"/>
          <w:lang w:val="en-US"/>
        </w:rPr>
        <w:t>CIA</w:t>
      </w:r>
      <w:r>
        <w:rPr>
          <w:rStyle w:val="a0"/>
          <w:rFonts w:hint="eastAsia"/>
          <w:lang w:val="en-US"/>
        </w:rPr>
        <w:t>地區的演化過程尚未定論，但無疑地，碰撞</w:t>
      </w:r>
      <w:r w:rsidRPr="00C86544">
        <w:rPr>
          <w:rStyle w:val="a0"/>
          <w:rFonts w:hint="eastAsia"/>
          <w:lang w:val="en-US"/>
        </w:rPr>
        <w:t>後期</w:t>
      </w:r>
      <w:r>
        <w:rPr>
          <w:rStyle w:val="a0"/>
          <w:lang w:val="en-US"/>
        </w:rPr>
        <w:t>CIA</w:t>
      </w:r>
      <w:r>
        <w:rPr>
          <w:rStyle w:val="a0"/>
          <w:rFonts w:hint="eastAsia"/>
          <w:lang w:val="en-US"/>
        </w:rPr>
        <w:t>地區持續抬升。並受南—北方向應力擠壓（</w:t>
      </w:r>
      <w:r>
        <w:rPr>
          <w:rStyle w:val="a0"/>
          <w:lang w:val="en-US"/>
        </w:rPr>
        <w:t xml:space="preserve">Tseng </w:t>
      </w:r>
      <w:r w:rsidRPr="00C53C13">
        <w:rPr>
          <w:rStyle w:val="a0"/>
          <w:i/>
          <w:iCs/>
          <w:lang w:val="en-US"/>
        </w:rPr>
        <w:t>et al.,</w:t>
      </w:r>
      <w:r>
        <w:rPr>
          <w:rStyle w:val="a0"/>
          <w:lang w:val="en-US"/>
        </w:rPr>
        <w:t xml:space="preserve"> 2016</w:t>
      </w:r>
      <w:r>
        <w:rPr>
          <w:rStyle w:val="a0"/>
          <w:rFonts w:hint="eastAsia"/>
          <w:lang w:val="en-US"/>
        </w:rPr>
        <w:t>）的過程中，東安納托利亞高原（</w:t>
      </w:r>
      <w:r>
        <w:rPr>
          <w:rStyle w:val="a0"/>
          <w:lang w:val="en-US"/>
        </w:rPr>
        <w:t>eastern</w:t>
      </w:r>
      <w:r>
        <w:rPr>
          <w:rStyle w:val="a0"/>
          <w:rFonts w:hint="eastAsia"/>
          <w:lang w:val="en-US"/>
        </w:rPr>
        <w:t xml:space="preserve"> </w:t>
      </w:r>
      <w:r w:rsidRPr="000C06A7">
        <w:rPr>
          <w:rStyle w:val="a0"/>
          <w:rFonts w:hint="eastAsia"/>
        </w:rPr>
        <w:t>A</w:t>
      </w:r>
      <w:r w:rsidRPr="000C06A7">
        <w:rPr>
          <w:rStyle w:val="a0"/>
        </w:rPr>
        <w:t>natolian</w:t>
      </w:r>
      <w:r>
        <w:rPr>
          <w:rStyle w:val="a0"/>
        </w:rPr>
        <w:t xml:space="preserve"> </w:t>
      </w:r>
      <w:r>
        <w:rPr>
          <w:rStyle w:val="a0"/>
          <w:lang w:val="en-US"/>
        </w:rPr>
        <w:t>P</w:t>
      </w:r>
      <w:r w:rsidRPr="000C06A7">
        <w:rPr>
          <w:rStyle w:val="a0"/>
        </w:rPr>
        <w:t>latea</w:t>
      </w:r>
      <w:r w:rsidRPr="000C06A7">
        <w:rPr>
          <w:rStyle w:val="a0"/>
          <w:rFonts w:hint="eastAsia"/>
        </w:rPr>
        <w:t>u</w:t>
      </w:r>
      <w:r>
        <w:rPr>
          <w:rStyle w:val="a0"/>
          <w:rFonts w:hint="eastAsia"/>
          <w:lang w:val="en-US"/>
        </w:rPr>
        <w:t>，簡稱</w:t>
      </w:r>
      <w:r>
        <w:rPr>
          <w:rStyle w:val="a0"/>
          <w:lang w:val="en-US"/>
        </w:rPr>
        <w:t>EAP</w:t>
      </w:r>
      <w:r>
        <w:rPr>
          <w:rStyle w:val="a0"/>
          <w:rFonts w:hint="eastAsia"/>
          <w:lang w:val="en-US"/>
        </w:rPr>
        <w:t>）與亞美尼亞並沒有明顯地呈現地殼增厚的特徵（</w:t>
      </w:r>
      <w:r w:rsidRPr="001A7050">
        <w:rPr>
          <w:rStyle w:val="a0"/>
        </w:rPr>
        <w:t xml:space="preserve">Reilinger </w:t>
      </w:r>
      <w:r w:rsidRPr="00C53C13">
        <w:rPr>
          <w:rStyle w:val="a0"/>
          <w:i/>
          <w:iCs/>
        </w:rPr>
        <w:t>et al.</w:t>
      </w:r>
      <w:r w:rsidRPr="001A7050">
        <w:rPr>
          <w:rStyle w:val="a0"/>
        </w:rPr>
        <w:t>, 2006</w:t>
      </w:r>
      <w:r>
        <w:rPr>
          <w:rStyle w:val="a0"/>
          <w:rFonts w:hint="eastAsia"/>
          <w:lang w:val="en-US"/>
        </w:rPr>
        <w:t>）。</w:t>
      </w:r>
    </w:p>
    <w:p w14:paraId="2FC88B34" w14:textId="3DEEAECB" w:rsidR="00D9498C" w:rsidRDefault="00D9498C" w:rsidP="00D9498C">
      <w:pPr>
        <w:ind w:firstLine="480"/>
        <w:jc w:val="both"/>
        <w:rPr>
          <w:rStyle w:val="a0"/>
          <w:lang w:val="en-US"/>
        </w:rPr>
      </w:pPr>
      <w:r>
        <w:rPr>
          <w:rStyle w:val="a0"/>
          <w:rFonts w:hint="eastAsia"/>
          <w:lang w:val="en-US"/>
        </w:rPr>
        <w:t>C</w:t>
      </w:r>
      <w:r>
        <w:rPr>
          <w:rStyle w:val="a0"/>
          <w:lang w:val="en-US"/>
        </w:rPr>
        <w:t xml:space="preserve">.-M. Lin </w:t>
      </w:r>
      <w:r w:rsidRPr="00B84704">
        <w:rPr>
          <w:rStyle w:val="a0"/>
          <w:lang w:val="en-US"/>
        </w:rPr>
        <w:t>et al.</w:t>
      </w:r>
      <w:r>
        <w:rPr>
          <w:rStyle w:val="a0"/>
          <w:lang w:val="en-US"/>
        </w:rPr>
        <w:t xml:space="preserve"> </w:t>
      </w:r>
      <w:r>
        <w:rPr>
          <w:rStyle w:val="a0"/>
          <w:rFonts w:hint="eastAsia"/>
          <w:lang w:val="en-US"/>
        </w:rPr>
        <w:t>（</w:t>
      </w:r>
      <w:r>
        <w:rPr>
          <w:rStyle w:val="a0"/>
          <w:rFonts w:hint="eastAsia"/>
          <w:lang w:val="en-US"/>
        </w:rPr>
        <w:t>2</w:t>
      </w:r>
      <w:r>
        <w:rPr>
          <w:rStyle w:val="a0"/>
          <w:lang w:val="en-US"/>
        </w:rPr>
        <w:t>020</w:t>
      </w:r>
      <w:r>
        <w:rPr>
          <w:rStyle w:val="a0"/>
          <w:rFonts w:hint="eastAsia"/>
          <w:lang w:val="en-US"/>
        </w:rPr>
        <w:t>）由接收函數得知</w:t>
      </w:r>
      <w:r>
        <w:rPr>
          <w:rStyle w:val="a0"/>
          <w:lang w:val="en-US"/>
        </w:rPr>
        <w:t>CIA</w:t>
      </w:r>
      <w:r>
        <w:rPr>
          <w:rStyle w:val="a0"/>
          <w:rFonts w:hint="eastAsia"/>
          <w:lang w:val="en-US"/>
        </w:rPr>
        <w:t>地區平均地殼厚度在</w:t>
      </w:r>
      <w:r>
        <w:rPr>
          <w:rStyle w:val="a0"/>
          <w:lang w:val="en-US"/>
        </w:rPr>
        <w:t>EAP</w:t>
      </w:r>
      <w:r>
        <w:rPr>
          <w:rStyle w:val="a0"/>
          <w:rFonts w:hint="eastAsia"/>
          <w:lang w:val="en-US"/>
        </w:rPr>
        <w:t>約有</w:t>
      </w:r>
      <w:r>
        <w:rPr>
          <w:rStyle w:val="a0"/>
          <w:rFonts w:hint="eastAsia"/>
          <w:lang w:val="en-US"/>
        </w:rPr>
        <w:t>4</w:t>
      </w:r>
      <w:r>
        <w:rPr>
          <w:rStyle w:val="a0"/>
          <w:lang w:val="en-US"/>
        </w:rPr>
        <w:t>0-45</w:t>
      </w:r>
      <w:r>
        <w:rPr>
          <w:rStyle w:val="a0"/>
          <w:rFonts w:hint="eastAsia"/>
          <w:lang w:val="en-US"/>
        </w:rPr>
        <w:t>公里厚，向東北增加，至東高加索達</w:t>
      </w:r>
      <w:r>
        <w:rPr>
          <w:rStyle w:val="a0"/>
          <w:lang w:val="en-US"/>
        </w:rPr>
        <w:t>50-52</w:t>
      </w:r>
      <w:r>
        <w:rPr>
          <w:rStyle w:val="a0"/>
          <w:rFonts w:hint="eastAsia"/>
          <w:lang w:val="en-US"/>
        </w:rPr>
        <w:t>公里厚，卻在亞美尼亞相對薄</w:t>
      </w:r>
      <w:r>
        <w:rPr>
          <w:rStyle w:val="a0"/>
          <w:lang w:val="en-US"/>
        </w:rPr>
        <w:t>5-10</w:t>
      </w:r>
      <w:r>
        <w:rPr>
          <w:rStyle w:val="a0"/>
          <w:rFonts w:hint="eastAsia"/>
          <w:lang w:val="en-US"/>
        </w:rPr>
        <w:t>公里</w:t>
      </w:r>
      <w:r w:rsidR="00F15DB7" w:rsidRPr="00F15DB7">
        <w:rPr>
          <w:rStyle w:val="a0"/>
          <w:rFonts w:hint="eastAsia"/>
          <w:b/>
          <w:bCs/>
          <w:lang w:val="en-US"/>
        </w:rPr>
        <w:t>（圖</w:t>
      </w:r>
      <w:r w:rsidR="00F15DB7" w:rsidRPr="00F15DB7">
        <w:rPr>
          <w:rStyle w:val="a0"/>
          <w:rFonts w:hint="eastAsia"/>
          <w:b/>
          <w:bCs/>
          <w:lang w:val="en-US"/>
        </w:rPr>
        <w:t>1</w:t>
      </w:r>
      <w:proofErr w:type="gramStart"/>
      <w:r w:rsidR="00F15DB7" w:rsidRPr="00F15DB7">
        <w:rPr>
          <w:rStyle w:val="a0"/>
          <w:b/>
          <w:bCs/>
          <w:lang w:val="en-US"/>
        </w:rPr>
        <w:t>.?</w:t>
      </w:r>
      <w:r w:rsidR="00F15DB7" w:rsidRPr="00F15DB7">
        <w:rPr>
          <w:rStyle w:val="a0"/>
          <w:rFonts w:hint="eastAsia"/>
          <w:b/>
          <w:bCs/>
          <w:lang w:val="en-US"/>
        </w:rPr>
        <w:t>）</w:t>
      </w:r>
      <w:proofErr w:type="gramEnd"/>
      <w:r>
        <w:rPr>
          <w:rStyle w:val="a0"/>
          <w:rFonts w:hint="eastAsia"/>
          <w:lang w:val="en-US"/>
        </w:rPr>
        <w:t>。由高衰減的</w:t>
      </w:r>
      <w:r>
        <w:rPr>
          <w:rStyle w:val="a0"/>
          <w:lang w:val="en-US"/>
        </w:rPr>
        <w:t>Sn</w:t>
      </w:r>
      <w:r>
        <w:rPr>
          <w:rStyle w:val="a0"/>
          <w:rFonts w:hint="eastAsia"/>
          <w:lang w:val="en-US"/>
        </w:rPr>
        <w:t>波（</w:t>
      </w:r>
      <w:r w:rsidRPr="00244735">
        <w:rPr>
          <w:rFonts w:eastAsia="Times New Roman" w:cs="Times New Roman"/>
          <w:color w:val="auto"/>
          <w:kern w:val="0"/>
          <w:szCs w:val="24"/>
        </w:rPr>
        <w:t>Gök</w:t>
      </w:r>
      <w:r w:rsidRPr="00C53C13">
        <w:rPr>
          <w:rFonts w:eastAsia="Times New Roman" w:cs="Times New Roman"/>
          <w:i/>
          <w:iCs/>
          <w:color w:val="auto"/>
          <w:kern w:val="0"/>
          <w:szCs w:val="24"/>
        </w:rPr>
        <w:t xml:space="preserve"> et al.,</w:t>
      </w:r>
      <w:r w:rsidRPr="00244735">
        <w:rPr>
          <w:rFonts w:eastAsia="Times New Roman" w:cs="Times New Roman"/>
          <w:color w:val="auto"/>
          <w:kern w:val="0"/>
          <w:szCs w:val="24"/>
        </w:rPr>
        <w:t xml:space="preserve"> 2003</w:t>
      </w:r>
      <w:r>
        <w:rPr>
          <w:rFonts w:eastAsia="Times New Roman" w:cs="Times New Roman"/>
          <w:color w:val="auto"/>
          <w:kern w:val="0"/>
          <w:szCs w:val="24"/>
          <w:lang w:val="en-US"/>
        </w:rPr>
        <w:t>a</w:t>
      </w:r>
      <w:r>
        <w:rPr>
          <w:rStyle w:val="a0"/>
          <w:rFonts w:hint="eastAsia"/>
          <w:lang w:val="en-US"/>
        </w:rPr>
        <w:t>）、低速的剪力波（</w:t>
      </w:r>
      <w:r w:rsidRPr="00244735">
        <w:rPr>
          <w:rFonts w:eastAsia="Times New Roman" w:cs="Times New Roman"/>
          <w:color w:val="auto"/>
          <w:kern w:val="0"/>
          <w:szCs w:val="24"/>
        </w:rPr>
        <w:t>Gök</w:t>
      </w:r>
      <w:r>
        <w:rPr>
          <w:rFonts w:eastAsia="Times New Roman" w:cs="Times New Roman"/>
          <w:color w:val="auto"/>
          <w:kern w:val="0"/>
          <w:szCs w:val="24"/>
          <w:lang w:val="en-US"/>
        </w:rPr>
        <w:t xml:space="preserve"> </w:t>
      </w:r>
      <w:r w:rsidRPr="00B46F5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2003b</w:t>
      </w:r>
      <w:r>
        <w:rPr>
          <w:rStyle w:val="a0"/>
          <w:rFonts w:hint="eastAsia"/>
          <w:lang w:val="en-US"/>
        </w:rPr>
        <w:t>）、低速的</w:t>
      </w:r>
      <w:proofErr w:type="spellStart"/>
      <w:r>
        <w:rPr>
          <w:rStyle w:val="a0"/>
          <w:lang w:val="en-US"/>
        </w:rPr>
        <w:t>Pn</w:t>
      </w:r>
      <w:proofErr w:type="spellEnd"/>
      <w:r>
        <w:rPr>
          <w:rStyle w:val="a0"/>
          <w:rFonts w:hint="eastAsia"/>
          <w:lang w:val="en-US"/>
        </w:rPr>
        <w:t>波（</w:t>
      </w:r>
      <w:r w:rsidRPr="006762F1">
        <w:rPr>
          <w:rFonts w:eastAsia="Times New Roman" w:cs="Times New Roman"/>
          <w:color w:val="auto"/>
          <w:kern w:val="0"/>
          <w:szCs w:val="24"/>
        </w:rPr>
        <w:t xml:space="preserve">Mutlu </w:t>
      </w:r>
      <w:r>
        <w:rPr>
          <w:rFonts w:eastAsia="Times New Roman" w:cs="Times New Roman"/>
          <w:color w:val="auto"/>
          <w:kern w:val="0"/>
          <w:szCs w:val="24"/>
          <w:lang w:val="en-US"/>
        </w:rPr>
        <w:t>and</w:t>
      </w:r>
      <w:r w:rsidRPr="006762F1">
        <w:rPr>
          <w:rFonts w:eastAsia="Times New Roman" w:cs="Times New Roman"/>
          <w:color w:val="auto"/>
          <w:kern w:val="0"/>
          <w:szCs w:val="24"/>
        </w:rPr>
        <w:t xml:space="preserve"> Karabulut, 2011</w:t>
      </w:r>
      <w:r>
        <w:rPr>
          <w:rFonts w:eastAsia="Times New Roman" w:cs="Times New Roman"/>
          <w:color w:val="auto"/>
          <w:kern w:val="0"/>
          <w:szCs w:val="24"/>
          <w:lang w:val="en-US"/>
        </w:rPr>
        <w:t xml:space="preserve">; </w:t>
      </w:r>
      <w:r w:rsidRPr="00244735">
        <w:rPr>
          <w:rFonts w:eastAsia="Times New Roman" w:cs="Times New Roman"/>
          <w:color w:val="auto"/>
          <w:kern w:val="0"/>
          <w:szCs w:val="24"/>
        </w:rPr>
        <w:t xml:space="preserve">Lü </w:t>
      </w:r>
      <w:r w:rsidRPr="00C53C13">
        <w:rPr>
          <w:rFonts w:eastAsia="Times New Roman" w:cs="Times New Roman"/>
          <w:i/>
          <w:iCs/>
          <w:color w:val="auto"/>
          <w:kern w:val="0"/>
          <w:szCs w:val="24"/>
        </w:rPr>
        <w:t>et al.,</w:t>
      </w:r>
      <w:r w:rsidRPr="00244735">
        <w:rPr>
          <w:rFonts w:eastAsia="Times New Roman" w:cs="Times New Roman"/>
          <w:color w:val="auto"/>
          <w:kern w:val="0"/>
          <w:szCs w:val="24"/>
        </w:rPr>
        <w:t xml:space="preserve"> 2017</w:t>
      </w:r>
      <w:r>
        <w:rPr>
          <w:rStyle w:val="a0"/>
          <w:rFonts w:hint="eastAsia"/>
          <w:lang w:val="en-US"/>
        </w:rPr>
        <w:t>）、異常薄的岩石圈（</w:t>
      </w:r>
      <w:r>
        <w:rPr>
          <w:rStyle w:val="a0"/>
          <w:lang w:val="en-US"/>
        </w:rPr>
        <w:t xml:space="preserve">Angus </w:t>
      </w:r>
      <w:r w:rsidRPr="008272A0">
        <w:rPr>
          <w:rStyle w:val="a0"/>
          <w:i/>
          <w:iCs/>
          <w:lang w:val="en-US"/>
        </w:rPr>
        <w:t xml:space="preserve">et al., </w:t>
      </w:r>
      <w:r>
        <w:rPr>
          <w:rStyle w:val="a0"/>
          <w:lang w:val="en-US"/>
        </w:rPr>
        <w:t>2006</w:t>
      </w:r>
      <w:r>
        <w:rPr>
          <w:rStyle w:val="a0"/>
          <w:rFonts w:hint="eastAsia"/>
          <w:lang w:val="en-US"/>
        </w:rPr>
        <w:t>）與高</w:t>
      </w:r>
      <w:proofErr w:type="spellStart"/>
      <w:r>
        <w:rPr>
          <w:rStyle w:val="a0"/>
          <w:lang w:val="en-US"/>
        </w:rPr>
        <w:t>Vp</w:t>
      </w:r>
      <w:proofErr w:type="spellEnd"/>
      <w:r>
        <w:rPr>
          <w:rStyle w:val="a0"/>
          <w:lang w:val="en-US"/>
        </w:rPr>
        <w:t>/Vs</w:t>
      </w:r>
      <w:r>
        <w:rPr>
          <w:rStyle w:val="a0"/>
          <w:rFonts w:hint="eastAsia"/>
          <w:lang w:val="en-US"/>
        </w:rPr>
        <w:t>（</w:t>
      </w:r>
      <w:r>
        <w:rPr>
          <w:rStyle w:val="a0"/>
          <w:rFonts w:hint="eastAsia"/>
          <w:lang w:val="en-US"/>
        </w:rPr>
        <w:t>C</w:t>
      </w:r>
      <w:r>
        <w:rPr>
          <w:rStyle w:val="a0"/>
          <w:lang w:val="en-US"/>
        </w:rPr>
        <w:t xml:space="preserve">.-M. Lin </w:t>
      </w:r>
      <w:r w:rsidRPr="00FC430E">
        <w:rPr>
          <w:rStyle w:val="a0"/>
          <w:i/>
          <w:iCs/>
          <w:lang w:val="en-US"/>
        </w:rPr>
        <w:t>et al.,</w:t>
      </w:r>
      <w:r>
        <w:rPr>
          <w:rStyle w:val="a0"/>
          <w:lang w:val="en-US"/>
        </w:rPr>
        <w:t xml:space="preserve"> 2020</w:t>
      </w:r>
      <w:r>
        <w:rPr>
          <w:rStyle w:val="a0"/>
          <w:rFonts w:hint="eastAsia"/>
          <w:lang w:val="en-US"/>
        </w:rPr>
        <w:t>）皆可支持該地區的岩石圈地函（</w:t>
      </w:r>
      <w:r>
        <w:rPr>
          <w:rStyle w:val="a0"/>
          <w:lang w:val="en-US"/>
        </w:rPr>
        <w:t>lithospheric mantle</w:t>
      </w:r>
      <w:r>
        <w:rPr>
          <w:rStyle w:val="a0"/>
          <w:rFonts w:hint="eastAsia"/>
          <w:lang w:val="en-US"/>
        </w:rPr>
        <w:t>）幾乎不存在，並且由薄的地殼與上湧的軟流圈所支撐，具有高度部分熔融（</w:t>
      </w:r>
      <w:r>
        <w:rPr>
          <w:rStyle w:val="a0"/>
          <w:lang w:val="en-US"/>
        </w:rPr>
        <w:t>partial melt</w:t>
      </w:r>
      <w:r>
        <w:rPr>
          <w:rStyle w:val="a0"/>
          <w:rFonts w:hint="eastAsia"/>
          <w:lang w:val="en-US"/>
        </w:rPr>
        <w:t>）特性，造成該地區岩漿活動活躍且廣泛分佈（</w:t>
      </w:r>
      <w:proofErr w:type="spellStart"/>
      <w:r>
        <w:rPr>
          <w:rStyle w:val="a0"/>
          <w:rFonts w:hint="eastAsia"/>
          <w:lang w:val="en-US"/>
        </w:rPr>
        <w:t>M</w:t>
      </w:r>
      <w:r>
        <w:rPr>
          <w:rStyle w:val="a0"/>
          <w:lang w:val="en-US"/>
        </w:rPr>
        <w:t>edved</w:t>
      </w:r>
      <w:proofErr w:type="spellEnd"/>
      <w:r>
        <w:rPr>
          <w:rStyle w:val="a0"/>
          <w:lang w:val="en-US"/>
        </w:rPr>
        <w:t xml:space="preserve"> </w:t>
      </w:r>
      <w:r w:rsidRPr="0002042C">
        <w:rPr>
          <w:rStyle w:val="a0"/>
          <w:i/>
          <w:iCs/>
          <w:lang w:val="en-US"/>
        </w:rPr>
        <w:t>et al.,</w:t>
      </w:r>
      <w:r>
        <w:rPr>
          <w:rStyle w:val="a0"/>
          <w:lang w:val="en-US"/>
        </w:rPr>
        <w:t xml:space="preserve"> 2021; </w:t>
      </w:r>
      <w:r w:rsidRPr="00D9498C">
        <w:rPr>
          <w:rStyle w:val="a0"/>
          <w:rFonts w:cs="Times New Roman"/>
          <w:lang w:val="en-US"/>
        </w:rPr>
        <w:t>Seng</w:t>
      </w:r>
      <w:r w:rsidRPr="00D9498C">
        <w:rPr>
          <w:rFonts w:eastAsia="Times New Roman" w:cs="Times New Roman"/>
          <w:kern w:val="0"/>
          <w:sz w:val="23"/>
          <w:szCs w:val="23"/>
        </w:rPr>
        <w:t>ö</w:t>
      </w:r>
      <w:r w:rsidRPr="00D9498C">
        <w:rPr>
          <w:rFonts w:eastAsia="Times New Roman" w:cs="Times New Roman"/>
          <w:kern w:val="0"/>
          <w:sz w:val="23"/>
          <w:szCs w:val="23"/>
          <w:lang w:val="en-US"/>
        </w:rPr>
        <w:t xml:space="preserve">r </w:t>
      </w:r>
      <w:r w:rsidRPr="00D9498C">
        <w:rPr>
          <w:rFonts w:eastAsia="Times New Roman" w:cs="Times New Roman"/>
          <w:i/>
          <w:iCs/>
          <w:kern w:val="0"/>
          <w:sz w:val="23"/>
          <w:szCs w:val="23"/>
          <w:lang w:val="en-US"/>
        </w:rPr>
        <w:t>et al.,</w:t>
      </w:r>
      <w:r w:rsidRPr="00D9498C">
        <w:rPr>
          <w:rFonts w:eastAsia="Times New Roman" w:cs="Times New Roman"/>
          <w:kern w:val="0"/>
          <w:sz w:val="23"/>
          <w:szCs w:val="23"/>
          <w:lang w:val="en-US"/>
        </w:rPr>
        <w:t xml:space="preserve"> 2003; </w:t>
      </w:r>
      <w:proofErr w:type="spellStart"/>
      <w:r w:rsidRPr="00D9498C">
        <w:rPr>
          <w:rFonts w:eastAsia="Times New Roman" w:cs="Times New Roman"/>
          <w:kern w:val="0"/>
          <w:sz w:val="23"/>
          <w:szCs w:val="23"/>
          <w:lang w:val="en-US"/>
        </w:rPr>
        <w:t>Skobeltsyn</w:t>
      </w:r>
      <w:proofErr w:type="spellEnd"/>
      <w:r w:rsidRPr="00D9498C">
        <w:rPr>
          <w:rFonts w:eastAsia="Times New Roman" w:cs="Times New Roman"/>
          <w:i/>
          <w:iCs/>
          <w:kern w:val="0"/>
          <w:sz w:val="23"/>
          <w:szCs w:val="23"/>
          <w:lang w:val="en-US"/>
        </w:rPr>
        <w:t xml:space="preserve"> et al.,</w:t>
      </w:r>
      <w:r w:rsidRPr="00D9498C">
        <w:rPr>
          <w:rFonts w:eastAsia="Times New Roman" w:cs="Times New Roman"/>
          <w:kern w:val="0"/>
          <w:sz w:val="23"/>
          <w:szCs w:val="23"/>
          <w:lang w:val="en-US"/>
        </w:rPr>
        <w:t xml:space="preserve"> 2014;</w:t>
      </w:r>
      <w:r>
        <w:rPr>
          <w:rFonts w:asciiTheme="majorHAnsi" w:eastAsia="Times New Roman" w:hAnsiTheme="majorHAnsi" w:cstheme="majorHAnsi"/>
          <w:kern w:val="0"/>
          <w:sz w:val="23"/>
          <w:szCs w:val="23"/>
          <w:lang w:val="en-US"/>
        </w:rPr>
        <w:t xml:space="preserve"> </w:t>
      </w:r>
      <w:proofErr w:type="spellStart"/>
      <w:r>
        <w:rPr>
          <w:rFonts w:eastAsia="PingFang TC" w:cs="Times New Roman"/>
          <w:kern w:val="0"/>
          <w:sz w:val="23"/>
          <w:szCs w:val="23"/>
          <w:lang w:val="en-US"/>
        </w:rPr>
        <w:t>Zabelina</w:t>
      </w:r>
      <w:proofErr w:type="spellEnd"/>
      <w:r>
        <w:rPr>
          <w:rFonts w:eastAsia="PingFang TC" w:cs="Times New Roman"/>
          <w:kern w:val="0"/>
          <w:sz w:val="23"/>
          <w:szCs w:val="23"/>
          <w:lang w:val="en-US"/>
        </w:rPr>
        <w:t xml:space="preserve"> </w:t>
      </w:r>
      <w:r w:rsidRPr="0002042C">
        <w:rPr>
          <w:rFonts w:eastAsia="PingFang TC" w:cs="Times New Roman"/>
          <w:i/>
          <w:iCs/>
          <w:kern w:val="0"/>
          <w:sz w:val="23"/>
          <w:szCs w:val="23"/>
          <w:lang w:val="en-US"/>
        </w:rPr>
        <w:t>et al.,</w:t>
      </w:r>
      <w:r>
        <w:rPr>
          <w:rFonts w:eastAsia="PingFang TC" w:cs="Times New Roman"/>
          <w:kern w:val="0"/>
          <w:sz w:val="23"/>
          <w:szCs w:val="23"/>
          <w:lang w:val="en-US"/>
        </w:rPr>
        <w:t xml:space="preserve"> 2016; </w:t>
      </w:r>
      <w:proofErr w:type="spellStart"/>
      <w:r>
        <w:rPr>
          <w:rFonts w:eastAsia="PingFang TC" w:cs="Times New Roman"/>
          <w:kern w:val="0"/>
          <w:sz w:val="23"/>
          <w:szCs w:val="23"/>
          <w:lang w:val="en-US"/>
        </w:rPr>
        <w:t>Zor</w:t>
      </w:r>
      <w:proofErr w:type="spellEnd"/>
      <w:r>
        <w:rPr>
          <w:rFonts w:eastAsia="PingFang TC" w:cs="Times New Roman"/>
          <w:kern w:val="0"/>
          <w:sz w:val="23"/>
          <w:szCs w:val="23"/>
          <w:lang w:val="en-US"/>
        </w:rPr>
        <w:t>, 2008</w:t>
      </w:r>
      <w:r w:rsidRPr="000438F8">
        <w:rPr>
          <w:rStyle w:val="a0"/>
          <w:rFonts w:hint="eastAsia"/>
          <w:lang w:val="en-US"/>
        </w:rPr>
        <w:t>）</w:t>
      </w:r>
      <w:r>
        <w:rPr>
          <w:rStyle w:val="a0"/>
          <w:rFonts w:hint="eastAsia"/>
          <w:lang w:val="en-US"/>
        </w:rPr>
        <w:t>。</w:t>
      </w:r>
    </w:p>
    <w:p w14:paraId="6C9E698C" w14:textId="22EE4A06" w:rsidR="00326C43" w:rsidRPr="00AB4312" w:rsidRDefault="00D9498C" w:rsidP="00AB4312">
      <w:pPr>
        <w:ind w:firstLine="480"/>
        <w:jc w:val="both"/>
        <w:rPr>
          <w:rStyle w:val="a0"/>
          <w:b/>
          <w:bCs/>
        </w:rPr>
      </w:pPr>
      <w:r w:rsidRPr="00F15DB7">
        <w:rPr>
          <w:rStyle w:val="a0"/>
        </w:rPr>
        <w:t>GPS</w:t>
      </w:r>
      <w:r w:rsidRPr="00F15DB7">
        <w:rPr>
          <w:rStyle w:val="a0"/>
          <w:rFonts w:hint="eastAsia"/>
        </w:rPr>
        <w:t>觀測</w:t>
      </w:r>
      <w:r w:rsidR="00F15DB7" w:rsidRPr="00F15DB7">
        <w:rPr>
          <w:rStyle w:val="a0"/>
          <w:rFonts w:hint="eastAsia"/>
          <w:b/>
          <w:bCs/>
        </w:rPr>
        <w:t>（</w:t>
      </w:r>
      <w:r w:rsidR="00F15DB7" w:rsidRPr="00F15DB7">
        <w:rPr>
          <w:rStyle w:val="a0"/>
          <w:rFonts w:hint="eastAsia"/>
          <w:b/>
          <w:bCs/>
          <w:lang w:val="en-US"/>
        </w:rPr>
        <w:t>圖</w:t>
      </w:r>
      <w:r w:rsidR="00F15DB7" w:rsidRPr="00F15DB7">
        <w:rPr>
          <w:rStyle w:val="a0"/>
          <w:b/>
          <w:bCs/>
          <w:lang w:val="en-US"/>
        </w:rPr>
        <w:t>1.?</w:t>
      </w:r>
      <w:r w:rsidR="00F15DB7" w:rsidRPr="00F15DB7">
        <w:rPr>
          <w:rStyle w:val="a0"/>
          <w:rFonts w:hint="eastAsia"/>
          <w:b/>
          <w:bCs/>
        </w:rPr>
        <w:t>）</w:t>
      </w:r>
      <w:r w:rsidRPr="001A7050">
        <w:rPr>
          <w:rStyle w:val="a0"/>
          <w:rFonts w:hint="eastAsia"/>
        </w:rPr>
        <w:t>得知，現今</w:t>
      </w:r>
      <w:r>
        <w:rPr>
          <w:rStyle w:val="a0"/>
          <w:rFonts w:hint="eastAsia"/>
        </w:rPr>
        <w:t>阿拉伯</w:t>
      </w:r>
      <w:r w:rsidRPr="001A7050">
        <w:rPr>
          <w:rStyle w:val="a0"/>
          <w:rFonts w:hint="eastAsia"/>
        </w:rPr>
        <w:t>板塊</w:t>
      </w:r>
      <w:r>
        <w:rPr>
          <w:rStyle w:val="a0"/>
          <w:rFonts w:hint="eastAsia"/>
        </w:rPr>
        <w:t>相對歐亞板塊</w:t>
      </w:r>
      <w:r w:rsidRPr="001A7050">
        <w:rPr>
          <w:rStyle w:val="a0"/>
          <w:rFonts w:hint="eastAsia"/>
        </w:rPr>
        <w:t>聚合速度為</w:t>
      </w:r>
      <w:r w:rsidRPr="001A7050">
        <w:rPr>
          <w:rStyle w:val="a0"/>
        </w:rPr>
        <w:t>17mm/yr</w:t>
      </w:r>
      <w:r w:rsidRPr="001A7050">
        <w:rPr>
          <w:rStyle w:val="a0"/>
          <w:rFonts w:hint="eastAsia"/>
        </w:rPr>
        <w:t>，向北運動（</w:t>
      </w:r>
      <w:r>
        <w:rPr>
          <w:rStyle w:val="a0"/>
          <w:rFonts w:hint="eastAsia"/>
        </w:rPr>
        <w:t>K</w:t>
      </w:r>
      <w:r w:rsidRPr="001A7050">
        <w:rPr>
          <w:rStyle w:val="a0"/>
        </w:rPr>
        <w:t xml:space="preserve">arakhanyan </w:t>
      </w:r>
      <w:r w:rsidRPr="00C53C13">
        <w:rPr>
          <w:rStyle w:val="a0"/>
          <w:i/>
          <w:iCs/>
        </w:rPr>
        <w:t>et al.,</w:t>
      </w:r>
      <w:r w:rsidRPr="001A7050">
        <w:rPr>
          <w:rStyle w:val="a0"/>
        </w:rPr>
        <w:t xml:space="preserve"> 2013; Reilinger </w:t>
      </w:r>
      <w:r w:rsidRPr="00C53C13">
        <w:rPr>
          <w:rStyle w:val="a0"/>
          <w:i/>
          <w:iCs/>
        </w:rPr>
        <w:t xml:space="preserve">et al., </w:t>
      </w:r>
      <w:r w:rsidRPr="001A7050">
        <w:rPr>
          <w:rStyle w:val="a0"/>
        </w:rPr>
        <w:t>2006; Vernant</w:t>
      </w:r>
      <w:r w:rsidRPr="00C53C13">
        <w:rPr>
          <w:rStyle w:val="a0"/>
          <w:i/>
          <w:iCs/>
        </w:rPr>
        <w:t xml:space="preserve"> et al.,</w:t>
      </w:r>
      <w:r w:rsidRPr="001A7050">
        <w:rPr>
          <w:rStyle w:val="a0"/>
        </w:rPr>
        <w:t xml:space="preserve"> 2004</w:t>
      </w:r>
      <w:r w:rsidRPr="001A7050">
        <w:rPr>
          <w:rStyle w:val="a0"/>
          <w:rFonts w:hint="eastAsia"/>
        </w:rPr>
        <w:t>）</w:t>
      </w:r>
      <w:r>
        <w:rPr>
          <w:rStyle w:val="a0"/>
          <w:rFonts w:hint="eastAsia"/>
        </w:rPr>
        <w:t>，由南向北遞減，至大高加索</w:t>
      </w:r>
      <w:r w:rsidRPr="00143D75">
        <w:rPr>
          <w:rStyle w:val="a0"/>
          <w:rFonts w:hint="eastAsia"/>
        </w:rPr>
        <w:t>速率</w:t>
      </w:r>
      <w:r>
        <w:rPr>
          <w:rStyle w:val="a0"/>
          <w:rFonts w:hint="eastAsia"/>
        </w:rPr>
        <w:t>僅剩</w:t>
      </w:r>
      <w:r w:rsidRPr="00143D75">
        <w:rPr>
          <w:rStyle w:val="a0"/>
        </w:rPr>
        <w:t>2mm/yr</w:t>
      </w:r>
      <w:r>
        <w:rPr>
          <w:rStyle w:val="a0"/>
          <w:rFonts w:hint="eastAsia"/>
        </w:rPr>
        <w:t>（</w:t>
      </w:r>
      <w:r w:rsidRPr="001A7050">
        <w:rPr>
          <w:rStyle w:val="a0"/>
        </w:rPr>
        <w:t xml:space="preserve">Reilinger </w:t>
      </w:r>
      <w:r w:rsidRPr="00C53C13">
        <w:rPr>
          <w:rStyle w:val="a0"/>
          <w:i/>
          <w:iCs/>
        </w:rPr>
        <w:t>et al.,</w:t>
      </w:r>
      <w:r w:rsidRPr="001A7050">
        <w:rPr>
          <w:rStyle w:val="a0"/>
        </w:rPr>
        <w:t xml:space="preserve"> 2006</w:t>
      </w:r>
      <w:r>
        <w:rPr>
          <w:rStyle w:val="a0"/>
          <w:rFonts w:hint="eastAsia"/>
        </w:rPr>
        <w:t>）。相較西高加索，</w:t>
      </w:r>
      <w:r w:rsidRPr="00F2679D">
        <w:rPr>
          <w:rStyle w:val="a0"/>
          <w:rFonts w:hint="eastAsia"/>
        </w:rPr>
        <w:t>東高加索</w:t>
      </w:r>
      <w:r>
        <w:rPr>
          <w:rStyle w:val="a0"/>
          <w:rFonts w:hint="eastAsia"/>
        </w:rPr>
        <w:t>曾發生</w:t>
      </w:r>
      <w:r w:rsidRPr="00F2679D">
        <w:rPr>
          <w:rStyle w:val="a0"/>
        </w:rPr>
        <w:t>158</w:t>
      </w:r>
      <w:r w:rsidRPr="00F2679D">
        <w:rPr>
          <w:rStyle w:val="a0"/>
          <w:rFonts w:hint="eastAsia"/>
        </w:rPr>
        <w:t>公里深的地震，西邊則為淺震，揭示了東高加索山有隱沒板塊存在</w:t>
      </w:r>
      <w:r w:rsidRPr="001A7050">
        <w:rPr>
          <w:rStyle w:val="a0"/>
          <w:rFonts w:hint="eastAsia"/>
        </w:rPr>
        <w:t>（</w:t>
      </w:r>
      <w:r w:rsidRPr="00F2679D">
        <w:rPr>
          <w:rStyle w:val="a0"/>
        </w:rPr>
        <w:t xml:space="preserve">Tseng </w:t>
      </w:r>
      <w:r w:rsidRPr="00F2679D">
        <w:rPr>
          <w:rStyle w:val="a0"/>
          <w:i/>
          <w:iCs/>
        </w:rPr>
        <w:t>et al.,</w:t>
      </w:r>
      <w:r w:rsidRPr="00F2679D">
        <w:rPr>
          <w:rStyle w:val="a0"/>
        </w:rPr>
        <w:t xml:space="preserve"> 2016; </w:t>
      </w:r>
      <w:r w:rsidRPr="0012453F">
        <w:t>Mumladze</w:t>
      </w:r>
      <w:r w:rsidRPr="00F2679D">
        <w:t xml:space="preserve"> </w:t>
      </w:r>
      <w:r w:rsidRPr="00F2679D">
        <w:rPr>
          <w:i/>
          <w:iCs/>
        </w:rPr>
        <w:t>et al.,</w:t>
      </w:r>
      <w:r w:rsidRPr="00F2679D">
        <w:t xml:space="preserve"> 2015</w:t>
      </w:r>
      <w:r w:rsidRPr="00F2679D">
        <w:rPr>
          <w:rStyle w:val="a0"/>
        </w:rPr>
        <w:t xml:space="preserve">; </w:t>
      </w:r>
      <w:sdt>
        <w:sdtPr>
          <w:rPr>
            <w:rStyle w:val="a0"/>
            <w:lang w:val="en-US"/>
          </w:rPr>
          <w:tag w:val="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
          <w:id w:val="-2007279428"/>
          <w:placeholder>
            <w:docPart w:val="530A3C9CC3AD4C45BCE4773F3411DC37"/>
          </w:placeholder>
        </w:sdtPr>
        <w:sdtEndPr>
          <w:rPr>
            <w:rStyle w:val="a0"/>
          </w:rPr>
        </w:sdtEndPr>
        <w:sdtContent>
          <w:r w:rsidRPr="00F2679D">
            <w:rPr>
              <w:rStyle w:val="a0"/>
            </w:rPr>
            <w:t xml:space="preserve">Mellors </w:t>
          </w:r>
          <w:r w:rsidRPr="00F2679D">
            <w:rPr>
              <w:rStyle w:val="a0"/>
              <w:i/>
              <w:iCs/>
            </w:rPr>
            <w:t xml:space="preserve">et al., </w:t>
          </w:r>
          <w:r w:rsidRPr="00F2679D">
            <w:rPr>
              <w:rStyle w:val="a0"/>
            </w:rPr>
            <w:t>2012</w:t>
          </w:r>
        </w:sdtContent>
      </w:sdt>
      <w:r w:rsidRPr="001A7050">
        <w:rPr>
          <w:rStyle w:val="a0"/>
          <w:rFonts w:hint="eastAsia"/>
        </w:rPr>
        <w:t>），</w:t>
      </w:r>
      <w:r w:rsidRPr="00801DD5">
        <w:rPr>
          <w:rStyle w:val="a0"/>
          <w:rFonts w:hint="eastAsia"/>
          <w:b/>
          <w:bCs/>
        </w:rPr>
        <w:t>（還</w:t>
      </w:r>
      <w:r>
        <w:rPr>
          <w:rStyle w:val="a0"/>
          <w:rFonts w:hint="eastAsia"/>
          <w:b/>
          <w:bCs/>
        </w:rPr>
        <w:t>沒打完</w:t>
      </w:r>
      <w:r w:rsidRPr="00801DD5">
        <w:rPr>
          <w:rStyle w:val="a0"/>
          <w:rFonts w:hint="eastAsia"/>
          <w:b/>
          <w:bCs/>
        </w:rPr>
        <w:t>）</w:t>
      </w:r>
      <w:r>
        <w:rPr>
          <w:rStyle w:val="a0"/>
          <w:rFonts w:hint="eastAsia"/>
          <w:b/>
          <w:bCs/>
        </w:rPr>
        <w:t>。</w:t>
      </w:r>
    </w:p>
    <w:p w14:paraId="75B75023" w14:textId="69B0EB54" w:rsidR="009A0DFD" w:rsidRDefault="00CF373F" w:rsidP="00CF373F">
      <w:pPr>
        <w:rPr>
          <w:lang w:val="en-US"/>
        </w:rPr>
      </w:pPr>
      <w:r>
        <w:rPr>
          <w:lang w:val="en-US"/>
        </w:rPr>
        <w:t>GPS</w:t>
      </w:r>
      <w:r>
        <w:rPr>
          <w:rFonts w:hint="eastAsia"/>
          <w:lang w:val="en-US"/>
        </w:rPr>
        <w:t xml:space="preserve"> </w:t>
      </w:r>
      <w:r>
        <w:rPr>
          <w:rFonts w:hint="eastAsia"/>
          <w:lang w:val="en-US"/>
        </w:rPr>
        <w:t>斷層與地震活動度</w:t>
      </w:r>
      <w:r>
        <w:rPr>
          <w:rFonts w:hint="eastAsia"/>
          <w:lang w:val="en-US"/>
        </w:rPr>
        <w:t xml:space="preserve"> </w:t>
      </w:r>
      <w:r>
        <w:rPr>
          <w:rFonts w:hint="eastAsia"/>
          <w:lang w:val="en-US"/>
        </w:rPr>
        <w:t>地殼</w:t>
      </w:r>
      <w:r>
        <w:rPr>
          <w:lang w:val="en-US"/>
        </w:rPr>
        <w:t>Moho</w:t>
      </w:r>
      <w:r>
        <w:rPr>
          <w:rFonts w:hint="eastAsia"/>
          <w:lang w:val="en-US"/>
        </w:rPr>
        <w:t>岩石圈火山</w:t>
      </w:r>
      <w:r w:rsidR="006931FA">
        <w:rPr>
          <w:rFonts w:hint="eastAsia"/>
          <w:lang w:val="en-US"/>
        </w:rPr>
        <w:t>有誰</w:t>
      </w:r>
      <w:r w:rsidR="006931FA">
        <w:rPr>
          <w:rFonts w:hint="eastAsia"/>
          <w:lang w:val="en-US"/>
        </w:rPr>
        <w:t xml:space="preserve"> </w:t>
      </w:r>
      <w:r w:rsidR="006931FA">
        <w:rPr>
          <w:rFonts w:hint="eastAsia"/>
          <w:lang w:val="en-US"/>
        </w:rPr>
        <w:t>上次噴發時間</w:t>
      </w:r>
    </w:p>
    <w:p w14:paraId="4340EDB3" w14:textId="77777777" w:rsidR="009A0DFD" w:rsidRDefault="009A0DFD">
      <w:pPr>
        <w:spacing w:line="240" w:lineRule="auto"/>
        <w:jc w:val="left"/>
        <w:rPr>
          <w:lang w:val="en-US"/>
        </w:rPr>
      </w:pPr>
      <w:r>
        <w:rPr>
          <w:lang w:val="en-US"/>
        </w:rPr>
        <w:br w:type="page"/>
      </w:r>
    </w:p>
    <w:p w14:paraId="2442579C" w14:textId="638D759A" w:rsidR="008C6CE4" w:rsidRDefault="008C6CE4" w:rsidP="008C6CE4">
      <w:pPr>
        <w:pStyle w:val="Heading3"/>
        <w:rPr>
          <w:lang w:val="en-US"/>
        </w:rPr>
      </w:pPr>
      <w:bookmarkStart w:id="29" w:name="_Toc98354901"/>
      <w:r>
        <w:rPr>
          <w:rFonts w:hint="eastAsia"/>
          <w:lang w:val="en-US"/>
        </w:rPr>
        <w:lastRenderedPageBreak/>
        <w:t>高加索的震波非均向性</w:t>
      </w:r>
      <w:bookmarkEnd w:id="29"/>
    </w:p>
    <w:p w14:paraId="521C0CDA" w14:textId="77777777" w:rsidR="00D9498C" w:rsidRDefault="00D9498C" w:rsidP="00D9498C">
      <w:pPr>
        <w:ind w:firstLine="480"/>
        <w:jc w:val="both"/>
        <w:rPr>
          <w:szCs w:val="18"/>
          <w:lang w:val="en-US"/>
        </w:rPr>
      </w:pPr>
      <w:r>
        <w:rPr>
          <w:rFonts w:hint="eastAsia"/>
          <w:szCs w:val="18"/>
        </w:rPr>
        <w:t>地表變形可以藉由直接觀測、採集樣本，但地函無法直接觀測，使我們對於地函動力仍一知半解，是什麼控制了地函流動</w:t>
      </w:r>
      <w:r>
        <w:rPr>
          <w:rFonts w:hint="eastAsia"/>
          <w:szCs w:val="18"/>
          <w:lang w:val="en-US"/>
        </w:rPr>
        <w:t>？地函流動如何與地球表面交互作用？當板塊碰撞時岩石圈地函如何變形？</w:t>
      </w:r>
      <w:r w:rsidRPr="00074B2F">
        <w:rPr>
          <w:rFonts w:hint="eastAsia"/>
          <w:szCs w:val="18"/>
        </w:rPr>
        <w:t>震波非均向性（</w:t>
      </w:r>
      <w:r w:rsidRPr="00074B2F">
        <w:rPr>
          <w:szCs w:val="18"/>
        </w:rPr>
        <w:t>seismic anisotropy</w:t>
      </w:r>
      <w:r w:rsidRPr="00074B2F">
        <w:rPr>
          <w:rFonts w:hint="eastAsia"/>
          <w:szCs w:val="18"/>
        </w:rPr>
        <w:t>）的分析可</w:t>
      </w:r>
      <w:r>
        <w:rPr>
          <w:rFonts w:hint="eastAsia"/>
          <w:szCs w:val="18"/>
        </w:rPr>
        <w:t>針對這些問題提供線索，窺探地球內部的動力機制</w:t>
      </w:r>
      <w:r w:rsidRPr="00074B2F">
        <w:rPr>
          <w:rFonts w:hint="eastAsia"/>
          <w:szCs w:val="18"/>
        </w:rPr>
        <w:t>。具體</w:t>
      </w:r>
      <w:r>
        <w:rPr>
          <w:rFonts w:hint="eastAsia"/>
          <w:szCs w:val="18"/>
        </w:rPr>
        <w:t>來說</w:t>
      </w:r>
      <w:r w:rsidRPr="00074B2F">
        <w:rPr>
          <w:rFonts w:hint="eastAsia"/>
          <w:szCs w:val="18"/>
        </w:rPr>
        <w:t>，</w:t>
      </w:r>
      <w:r>
        <w:rPr>
          <w:rFonts w:hint="eastAsia"/>
          <w:szCs w:val="18"/>
        </w:rPr>
        <w:t>地球內部的岩石礦物紀錄碰撞受力的歷史，在不同方向上呈現不同的物理特性，特別是地震</w:t>
      </w:r>
      <w:r w:rsidRPr="00074B2F">
        <w:rPr>
          <w:rFonts w:hint="eastAsia"/>
          <w:szCs w:val="18"/>
        </w:rPr>
        <w:t>波</w:t>
      </w:r>
      <w:r>
        <w:rPr>
          <w:rFonts w:hint="eastAsia"/>
          <w:szCs w:val="18"/>
          <w:lang w:val="en-US"/>
        </w:rPr>
        <w:t>經過不均向的上部地函（</w:t>
      </w:r>
      <w:r>
        <w:rPr>
          <w:szCs w:val="18"/>
          <w:lang w:val="en-US"/>
        </w:rPr>
        <w:t>upper mantle</w:t>
      </w:r>
      <w:r>
        <w:rPr>
          <w:rFonts w:hint="eastAsia"/>
          <w:szCs w:val="18"/>
          <w:lang w:val="en-US"/>
        </w:rPr>
        <w:t>）時，在不同方向上呈現不同的速度。</w:t>
      </w:r>
    </w:p>
    <w:p w14:paraId="1925DB91" w14:textId="77777777" w:rsidR="00D9498C" w:rsidRDefault="00D9498C" w:rsidP="00D9498C">
      <w:pPr>
        <w:ind w:firstLine="480"/>
        <w:jc w:val="both"/>
        <w:rPr>
          <w:szCs w:val="18"/>
          <w:lang w:val="en-US"/>
        </w:rPr>
      </w:pPr>
      <w:r>
        <w:rPr>
          <w:rFonts w:hint="eastAsia"/>
          <w:szCs w:val="18"/>
          <w:lang w:val="en-US"/>
        </w:rPr>
        <w:t>為了量化震波非均向性的程度，剪力波（</w:t>
      </w:r>
      <w:r>
        <w:rPr>
          <w:szCs w:val="18"/>
          <w:lang w:val="en-US"/>
        </w:rPr>
        <w:t>shear wave</w:t>
      </w:r>
      <w:r>
        <w:rPr>
          <w:rFonts w:hint="eastAsia"/>
          <w:szCs w:val="18"/>
          <w:lang w:val="en-US"/>
        </w:rPr>
        <w:t>）可以作為量化的方法之一，當剪力波經過非均向介質時，會</w:t>
      </w:r>
      <w:r>
        <w:rPr>
          <w:rFonts w:hint="eastAsia"/>
          <w:sz w:val="22"/>
          <w:szCs w:val="16"/>
          <w:lang w:val="en-US"/>
        </w:rPr>
        <w:t>「</w:t>
      </w:r>
      <w:r>
        <w:rPr>
          <w:rFonts w:hint="eastAsia"/>
          <w:szCs w:val="18"/>
          <w:lang w:val="en-US"/>
        </w:rPr>
        <w:t>分裂（</w:t>
      </w:r>
      <w:r>
        <w:rPr>
          <w:szCs w:val="18"/>
          <w:lang w:val="en-US"/>
        </w:rPr>
        <w:t>split</w:t>
      </w:r>
      <w:r>
        <w:rPr>
          <w:rFonts w:hint="eastAsia"/>
          <w:szCs w:val="18"/>
          <w:lang w:val="en-US"/>
        </w:rPr>
        <w:t>）」成快波與慢波，藉此特性得知非均向介質的快方向（</w:t>
      </w:r>
      <w:r>
        <w:rPr>
          <w:szCs w:val="18"/>
          <w:lang w:val="en-US"/>
        </w:rPr>
        <w:t>fast direction</w:t>
      </w:r>
      <w:r>
        <w:rPr>
          <w:rFonts w:hint="eastAsia"/>
          <w:szCs w:val="18"/>
          <w:lang w:val="en-US"/>
        </w:rPr>
        <w:t>）與強度—快、慢波之間的延遲時間（</w:t>
      </w:r>
      <w:r>
        <w:rPr>
          <w:rFonts w:hint="eastAsia"/>
          <w:szCs w:val="18"/>
          <w:lang w:val="en-US"/>
        </w:rPr>
        <w:t>d</w:t>
      </w:r>
      <w:r>
        <w:rPr>
          <w:szCs w:val="18"/>
          <w:lang w:val="en-US"/>
        </w:rPr>
        <w:t>elay time</w:t>
      </w:r>
      <w:r>
        <w:rPr>
          <w:rFonts w:hint="eastAsia"/>
          <w:szCs w:val="18"/>
          <w:lang w:val="en-US"/>
        </w:rPr>
        <w:t>）。針對快方向與強度以瞭解地函運動狀況。影響震波非均向性的快方向與延遲時間的因素，受控於材料的排列方向、非均向性強度和在介質中傳遞的距離（</w:t>
      </w:r>
      <w:r>
        <w:rPr>
          <w:szCs w:val="18"/>
          <w:lang w:val="en-US"/>
        </w:rPr>
        <w:t>Silver and Chan, 1991</w:t>
      </w:r>
      <w:r>
        <w:rPr>
          <w:rFonts w:hint="eastAsia"/>
          <w:szCs w:val="18"/>
          <w:lang w:val="en-US"/>
        </w:rPr>
        <w:t>），例如：</w:t>
      </w:r>
      <w:r>
        <w:rPr>
          <w:szCs w:val="18"/>
          <w:lang w:val="en-US"/>
        </w:rPr>
        <w:t>115</w:t>
      </w:r>
      <w:r>
        <w:rPr>
          <w:rFonts w:hint="eastAsia"/>
          <w:szCs w:val="18"/>
          <w:lang w:val="en-US"/>
        </w:rPr>
        <w:t>公里厚的岩石圈具有</w:t>
      </w:r>
      <w:r>
        <w:rPr>
          <w:rFonts w:hint="eastAsia"/>
          <w:szCs w:val="18"/>
          <w:lang w:val="en-US"/>
        </w:rPr>
        <w:t>4</w:t>
      </w:r>
      <w:r>
        <w:rPr>
          <w:szCs w:val="18"/>
          <w:lang w:val="en-US"/>
        </w:rPr>
        <w:t>%</w:t>
      </w:r>
      <w:r>
        <w:rPr>
          <w:rFonts w:hint="eastAsia"/>
          <w:szCs w:val="18"/>
          <w:lang w:val="en-US"/>
        </w:rPr>
        <w:t>非均向性強度時，呈現</w:t>
      </w:r>
      <w:r>
        <w:rPr>
          <w:szCs w:val="18"/>
          <w:lang w:val="en-US"/>
        </w:rPr>
        <w:t>1s</w:t>
      </w:r>
      <w:r>
        <w:rPr>
          <w:rFonts w:hint="eastAsia"/>
          <w:szCs w:val="18"/>
          <w:lang w:val="en-US"/>
        </w:rPr>
        <w:t>的延遲時間（</w:t>
      </w:r>
      <w:r>
        <w:rPr>
          <w:szCs w:val="18"/>
          <w:lang w:val="en-US"/>
        </w:rPr>
        <w:t>Savage, 1999</w:t>
      </w:r>
      <w:r>
        <w:rPr>
          <w:rFonts w:hint="eastAsia"/>
          <w:szCs w:val="18"/>
          <w:lang w:val="en-US"/>
        </w:rPr>
        <w:t>），與全球平均</w:t>
      </w:r>
      <w:r w:rsidRPr="00BE35EE">
        <w:rPr>
          <w:szCs w:val="18"/>
          <w:lang w:val="en-US"/>
        </w:rPr>
        <w:t>~</w:t>
      </w:r>
      <w:r w:rsidRPr="00BE35EE">
        <w:rPr>
          <w:rFonts w:hint="eastAsia"/>
          <w:szCs w:val="18"/>
          <w:lang w:val="en-US"/>
        </w:rPr>
        <w:t>1</w:t>
      </w:r>
      <w:r w:rsidRPr="00BE35EE">
        <w:rPr>
          <w:szCs w:val="18"/>
          <w:lang w:val="en-US"/>
        </w:rPr>
        <w:t>s</w:t>
      </w:r>
      <w:r>
        <w:rPr>
          <w:rFonts w:hint="eastAsia"/>
          <w:szCs w:val="18"/>
          <w:lang w:val="en-US"/>
        </w:rPr>
        <w:t>一致（</w:t>
      </w:r>
      <w:r w:rsidRPr="00BE35EE">
        <w:rPr>
          <w:rFonts w:eastAsia="Times New Roman" w:cs="Times New Roman"/>
          <w:color w:val="auto"/>
          <w:kern w:val="0"/>
          <w:szCs w:val="24"/>
        </w:rPr>
        <w:t>Wüstefeld</w:t>
      </w:r>
      <w:r>
        <w:rPr>
          <w:rFonts w:eastAsia="Times New Roman" w:cs="Times New Roman" w:hint="eastAsia"/>
          <w:color w:val="auto"/>
          <w:kern w:val="0"/>
          <w:szCs w:val="24"/>
        </w:rPr>
        <w:t xml:space="preserve"> </w:t>
      </w:r>
      <w:r w:rsidRPr="00BE35E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2009</w:t>
      </w:r>
      <w:r>
        <w:rPr>
          <w:rFonts w:hint="eastAsia"/>
          <w:szCs w:val="18"/>
          <w:lang w:val="en-US"/>
        </w:rPr>
        <w:t>）。</w:t>
      </w:r>
    </w:p>
    <w:p w14:paraId="716185E1" w14:textId="6330BEC5" w:rsidR="008F4EE8" w:rsidRDefault="00D9498C" w:rsidP="00D9498C">
      <w:pPr>
        <w:ind w:firstLine="480"/>
        <w:jc w:val="both"/>
        <w:rPr>
          <w:rFonts w:cs="Times New Roman"/>
          <w:color w:val="auto"/>
          <w:kern w:val="0"/>
          <w:szCs w:val="24"/>
          <w:lang w:val="en-US"/>
        </w:rPr>
      </w:pPr>
      <w:r w:rsidRPr="00D22A15">
        <w:rPr>
          <w:rFonts w:ascii="DFKai-SB" w:hAnsi="DFKai-SB" w:cs="DFKai-SB" w:hint="eastAsia"/>
          <w:color w:val="auto"/>
          <w:kern w:val="0"/>
          <w:szCs w:val="24"/>
          <w:lang w:val="en-US"/>
        </w:rPr>
        <w:t>震波非均向性分析並不限於體波，表面波、</w:t>
      </w:r>
      <w:r>
        <w:rPr>
          <w:rFonts w:ascii="DFKai-SB" w:hAnsi="DFKai-SB" w:cs="DFKai-SB" w:hint="eastAsia"/>
          <w:color w:val="auto"/>
          <w:kern w:val="0"/>
          <w:szCs w:val="24"/>
          <w:lang w:val="en-US"/>
        </w:rPr>
        <w:t>於</w:t>
      </w:r>
      <w:r>
        <w:rPr>
          <w:rFonts w:ascii="Apple Color Emoji" w:hAnsi="Apple Color Emoji" w:cs="Apple Color Emoji" w:hint="eastAsia"/>
          <w:color w:val="auto"/>
          <w:kern w:val="0"/>
          <w:szCs w:val="24"/>
          <w:lang w:val="en-US"/>
        </w:rPr>
        <w:t>莫荷面折射的</w:t>
      </w:r>
      <w:proofErr w:type="spellStart"/>
      <w:r w:rsidRPr="00D22A15">
        <w:rPr>
          <w:rFonts w:cs="Times New Roman"/>
          <w:color w:val="auto"/>
          <w:kern w:val="0"/>
          <w:szCs w:val="24"/>
          <w:lang w:val="en-US"/>
        </w:rPr>
        <w:t>P</w:t>
      </w:r>
      <w:r>
        <w:rPr>
          <w:rFonts w:cs="Times New Roman"/>
          <w:color w:val="auto"/>
          <w:kern w:val="0"/>
          <w:szCs w:val="24"/>
          <w:lang w:val="en-US"/>
        </w:rPr>
        <w:t>n</w:t>
      </w:r>
      <w:proofErr w:type="spellEnd"/>
      <w:r w:rsidRPr="00D22A15">
        <w:rPr>
          <w:rFonts w:ascii="DFKai-SB" w:hAnsi="DFKai-SB" w:cs="DFKai-SB" w:hint="eastAsia"/>
          <w:color w:val="auto"/>
          <w:kern w:val="0"/>
          <w:szCs w:val="24"/>
          <w:lang w:val="en-US"/>
        </w:rPr>
        <w:t>波亦可分析。</w:t>
      </w:r>
      <w:r w:rsidRPr="00244735">
        <w:rPr>
          <w:rFonts w:eastAsia="Times New Roman" w:cs="Times New Roman" w:hint="eastAsia"/>
          <w:color w:val="auto"/>
          <w:kern w:val="0"/>
          <w:szCs w:val="24"/>
        </w:rPr>
        <w:t>G</w:t>
      </w:r>
      <w:r w:rsidRPr="00244735">
        <w:rPr>
          <w:rFonts w:eastAsia="Times New Roman" w:cs="Times New Roman"/>
          <w:color w:val="auto"/>
          <w:kern w:val="0"/>
          <w:szCs w:val="24"/>
        </w:rPr>
        <w:t>ök</w:t>
      </w:r>
      <w:r w:rsidRPr="005946C5">
        <w:rPr>
          <w:rFonts w:asciiTheme="majorHAnsi" w:eastAsia="Times New Roman" w:hAnsiTheme="majorHAnsi" w:cstheme="majorHAnsi"/>
          <w:color w:val="auto"/>
          <w:kern w:val="0"/>
          <w:szCs w:val="24"/>
        </w:rPr>
        <w:t xml:space="preserve"> </w:t>
      </w:r>
      <w:r>
        <w:rPr>
          <w:rFonts w:eastAsia="PingFang TC" w:cs="Times New Roman" w:hint="cs"/>
          <w:color w:val="auto"/>
          <w:kern w:val="0"/>
          <w:szCs w:val="24"/>
          <w:lang w:val="en-US"/>
        </w:rPr>
        <w:t>e</w:t>
      </w:r>
      <w:r>
        <w:rPr>
          <w:rFonts w:eastAsia="PingFang TC" w:cs="Times New Roman"/>
          <w:color w:val="auto"/>
          <w:kern w:val="0"/>
          <w:szCs w:val="24"/>
          <w:lang w:val="en-US"/>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571AB4">
        <w:rPr>
          <w:rFonts w:eastAsia="PingFang TC" w:cs="Times New Roman"/>
          <w:color w:val="auto"/>
          <w:kern w:val="0"/>
          <w:szCs w:val="24"/>
          <w:lang w:val="en-US"/>
        </w:rPr>
        <w:t>1</w:t>
      </w:r>
      <w:r w:rsidRPr="005946C5">
        <w:rPr>
          <w:rFonts w:ascii="DFKai-SB" w:hAnsi="DFKai-SB" w:cs="DFKai-SB" w:hint="eastAsia"/>
          <w:color w:val="auto"/>
          <w:kern w:val="0"/>
          <w:szCs w:val="24"/>
        </w:rPr>
        <w:t>）</w:t>
      </w:r>
      <w:r>
        <w:rPr>
          <w:rFonts w:ascii="DFKai-SB" w:hAnsi="DFKai-SB" w:cs="DFKai-SB" w:hint="eastAsia"/>
          <w:color w:val="auto"/>
          <w:kern w:val="0"/>
          <w:szCs w:val="24"/>
          <w:lang w:val="en-US"/>
        </w:rPr>
        <w:t>分析</w:t>
      </w:r>
      <w:r w:rsidRPr="00571AB4">
        <w:rPr>
          <w:rFonts w:cs="Times New Roman"/>
          <w:color w:val="auto"/>
          <w:kern w:val="0"/>
          <w:szCs w:val="24"/>
          <w:lang w:val="en-US"/>
        </w:rPr>
        <w:t>CIA</w:t>
      </w:r>
      <w:r>
        <w:rPr>
          <w:rFonts w:ascii="DFKai-SB" w:hAnsi="DFKai-SB" w:cs="DFKai-SB" w:hint="eastAsia"/>
          <w:color w:val="auto"/>
          <w:kern w:val="0"/>
          <w:szCs w:val="24"/>
          <w:lang w:val="en-US"/>
        </w:rPr>
        <w:t>地區的表面波速度，</w:t>
      </w:r>
      <w:r>
        <w:rPr>
          <w:rStyle w:val="a0"/>
          <w:rFonts w:hint="eastAsia"/>
        </w:rPr>
        <w:t>E</w:t>
      </w:r>
      <w:r>
        <w:rPr>
          <w:rStyle w:val="a0"/>
          <w:lang w:val="en-US"/>
        </w:rPr>
        <w:t>AP</w:t>
      </w:r>
      <w:r>
        <w:rPr>
          <w:rFonts w:ascii="DFKai-SB" w:hAnsi="DFKai-SB" w:cs="DFKai-SB" w:hint="eastAsia"/>
          <w:color w:val="auto"/>
          <w:kern w:val="0"/>
          <w:szCs w:val="24"/>
          <w:lang w:val="en-US"/>
        </w:rPr>
        <w:t>的上部地函剪力波速度最慢，約</w:t>
      </w:r>
      <w:r w:rsidRPr="00D9498C">
        <w:rPr>
          <w:rFonts w:cs="Times New Roman"/>
          <w:color w:val="auto"/>
          <w:kern w:val="0"/>
          <w:szCs w:val="24"/>
          <w:lang w:val="en-US"/>
        </w:rPr>
        <w:t>3.9km/s</w:t>
      </w:r>
      <w:r>
        <w:rPr>
          <w:rFonts w:ascii="DFKai-SB" w:hAnsi="DFKai-SB" w:cs="DFKai-SB" w:hint="eastAsia"/>
          <w:color w:val="auto"/>
          <w:kern w:val="0"/>
          <w:szCs w:val="24"/>
          <w:lang w:val="en-US"/>
        </w:rPr>
        <w:t>，速度由西往東增加，在東大高加索速度達</w:t>
      </w:r>
      <w:r w:rsidRPr="000A3CFC">
        <w:rPr>
          <w:rFonts w:cs="Times New Roman"/>
          <w:color w:val="auto"/>
          <w:kern w:val="0"/>
          <w:szCs w:val="24"/>
          <w:lang w:val="en-US"/>
        </w:rPr>
        <w:t>4.3-4.4km/s</w:t>
      </w:r>
      <w:r>
        <w:rPr>
          <w:rFonts w:ascii="DFKai-SB" w:hAnsi="DFKai-SB" w:cs="DFKai-SB" w:hint="eastAsia"/>
          <w:color w:val="auto"/>
          <w:kern w:val="0"/>
          <w:szCs w:val="24"/>
          <w:lang w:val="en-US"/>
        </w:rPr>
        <w:t>，亦發現</w:t>
      </w:r>
      <w:r w:rsidRPr="00923E4B">
        <w:rPr>
          <w:rFonts w:cs="Times New Roman"/>
          <w:color w:val="auto"/>
          <w:kern w:val="0"/>
          <w:szCs w:val="24"/>
          <w:lang w:val="en-US"/>
        </w:rPr>
        <w:t>EAP</w:t>
      </w:r>
      <w:r>
        <w:rPr>
          <w:rFonts w:ascii="DFKai-SB" w:hAnsi="DFKai-SB" w:cs="DFKai-SB" w:hint="eastAsia"/>
          <w:color w:val="auto"/>
          <w:kern w:val="0"/>
          <w:szCs w:val="24"/>
          <w:lang w:val="en-US"/>
        </w:rPr>
        <w:t>與小高加索於</w:t>
      </w:r>
      <w:r w:rsidRPr="00571AB4">
        <w:rPr>
          <w:rFonts w:cs="Times New Roman"/>
          <w:color w:val="auto"/>
          <w:kern w:val="0"/>
          <w:szCs w:val="24"/>
          <w:lang w:val="en-US"/>
        </w:rPr>
        <w:t>57-100</w:t>
      </w:r>
      <w:r>
        <w:rPr>
          <w:rFonts w:ascii="DFKai-SB" w:hAnsi="DFKai-SB" w:cs="DFKai-SB" w:hint="eastAsia"/>
          <w:color w:val="auto"/>
          <w:kern w:val="0"/>
          <w:szCs w:val="24"/>
          <w:lang w:val="en-US"/>
        </w:rPr>
        <w:t>公里深的水平速度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SH</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大於鉛垂速度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SV</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約</w:t>
      </w:r>
      <w:r w:rsidRPr="00571AB4">
        <w:rPr>
          <w:rFonts w:cs="Times New Roman"/>
          <w:color w:val="auto"/>
          <w:kern w:val="0"/>
          <w:szCs w:val="24"/>
          <w:lang w:val="en-US"/>
        </w:rPr>
        <w:t>4-8%</w:t>
      </w:r>
      <w:r>
        <w:rPr>
          <w:rFonts w:ascii="DFKai-SB" w:hAnsi="DFKai-SB" w:cs="DFKai-SB" w:hint="eastAsia"/>
          <w:color w:val="auto"/>
          <w:kern w:val="0"/>
          <w:szCs w:val="24"/>
          <w:lang w:val="en-US"/>
        </w:rPr>
        <w:t>。東大高加索特徵則相反</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sidR="00A763E3" w:rsidRPr="00A763E3">
        <w:rPr>
          <w:rFonts w:ascii="DFKai-SB" w:hAnsi="DFKai-SB" w:cs="DFKai-SB" w:hint="eastAsia"/>
          <w:b/>
          <w:bCs/>
          <w:color w:val="auto"/>
          <w:kern w:val="0"/>
          <w:szCs w:val="24"/>
          <w:lang w:val="en-US"/>
        </w:rPr>
        <w:t>)</w:t>
      </w:r>
      <w:r w:rsidRPr="00D9498C">
        <w:rPr>
          <w:rFonts w:cs="Times New Roman"/>
          <w:color w:val="auto"/>
          <w:kern w:val="0"/>
          <w:szCs w:val="24"/>
          <w:lang w:val="en-US"/>
        </w:rPr>
        <w:t>。</w:t>
      </w:r>
    </w:p>
    <w:p w14:paraId="2C58AFEC" w14:textId="5B67FBE6" w:rsidR="00D9498C" w:rsidRPr="0035372E" w:rsidRDefault="00D9498C" w:rsidP="00D9498C">
      <w:pPr>
        <w:ind w:firstLine="480"/>
        <w:jc w:val="both"/>
        <w:rPr>
          <w:rStyle w:val="a0"/>
          <w:rFonts w:cs="Times New Roman"/>
          <w:color w:val="auto"/>
          <w:kern w:val="0"/>
          <w:szCs w:val="24"/>
          <w:lang w:val="en-US"/>
        </w:rPr>
      </w:pPr>
      <w:r w:rsidRPr="00D9498C">
        <w:rPr>
          <w:rFonts w:eastAsia="Times New Roman" w:cs="Times New Roman"/>
          <w:color w:val="auto"/>
          <w:kern w:val="0"/>
          <w:szCs w:val="24"/>
        </w:rPr>
        <w:t>Legendre et al.</w:t>
      </w:r>
      <w:r w:rsidRPr="00D9498C">
        <w:rPr>
          <w:rFonts w:eastAsia="PingFang TC" w:cs="Times New Roman"/>
          <w:color w:val="auto"/>
          <w:kern w:val="0"/>
          <w:szCs w:val="24"/>
        </w:rPr>
        <w:t xml:space="preserve"> </w:t>
      </w:r>
      <w:r w:rsidRPr="00D9498C">
        <w:rPr>
          <w:rFonts w:cs="Times New Roman"/>
          <w:color w:val="auto"/>
          <w:kern w:val="0"/>
          <w:szCs w:val="24"/>
        </w:rPr>
        <w:t>（</w:t>
      </w:r>
      <w:r w:rsidRPr="00D9498C">
        <w:rPr>
          <w:rFonts w:eastAsia="Times New Roman" w:cs="Times New Roman"/>
          <w:color w:val="auto"/>
          <w:kern w:val="0"/>
          <w:szCs w:val="24"/>
        </w:rPr>
        <w:t>2017</w:t>
      </w:r>
      <w:r w:rsidRPr="00D9498C">
        <w:rPr>
          <w:rFonts w:cs="Times New Roman"/>
          <w:color w:val="auto"/>
          <w:kern w:val="0"/>
          <w:szCs w:val="24"/>
        </w:rPr>
        <w:t>）</w:t>
      </w:r>
      <w:r w:rsidRPr="005946C5">
        <w:rPr>
          <w:rFonts w:ascii="DFKai-SB" w:hAnsi="DFKai-SB" w:cs="DFKai-SB" w:hint="eastAsia"/>
          <w:color w:val="auto"/>
          <w:kern w:val="0"/>
          <w:szCs w:val="24"/>
        </w:rPr>
        <w:t>利用</w:t>
      </w:r>
      <w:r>
        <w:rPr>
          <w:rFonts w:ascii="DFKai-SB" w:hAnsi="DFKai-SB" w:cs="DFKai-SB" w:hint="eastAsia"/>
          <w:color w:val="auto"/>
          <w:kern w:val="0"/>
          <w:szCs w:val="24"/>
        </w:rPr>
        <w:t>密集地震網</w:t>
      </w:r>
      <w:r w:rsidRPr="005946C5">
        <w:rPr>
          <w:rFonts w:ascii="DFKai-SB" w:hAnsi="DFKai-SB" w:cs="DFKai-SB" w:hint="eastAsia"/>
          <w:color w:val="auto"/>
          <w:kern w:val="0"/>
          <w:szCs w:val="24"/>
        </w:rPr>
        <w:t>分析</w:t>
      </w:r>
      <w:r>
        <w:rPr>
          <w:rFonts w:ascii="DFKai-SB" w:hAnsi="DFKai-SB" w:cs="DFKai-SB" w:hint="eastAsia"/>
          <w:color w:val="auto"/>
          <w:kern w:val="0"/>
          <w:szCs w:val="24"/>
        </w:rPr>
        <w:t>表面波，除了支持</w:t>
      </w:r>
      <w:r w:rsidRPr="00244735">
        <w:rPr>
          <w:rFonts w:eastAsia="Times New Roman" w:cs="Times New Roman"/>
          <w:color w:val="auto"/>
          <w:kern w:val="0"/>
          <w:szCs w:val="24"/>
        </w:rPr>
        <w:t>Gök</w:t>
      </w:r>
      <w:r w:rsidRPr="005946C5">
        <w:rPr>
          <w:rFonts w:asciiTheme="majorHAnsi" w:eastAsia="Times New Roman" w:hAnsiTheme="majorHAnsi" w:cstheme="majorHAnsi"/>
          <w:color w:val="auto"/>
          <w:kern w:val="0"/>
          <w:szCs w:val="24"/>
        </w:rPr>
        <w:t xml:space="preserve"> </w:t>
      </w:r>
      <w:r w:rsidRPr="000A3CFC">
        <w:rPr>
          <w:rFonts w:eastAsia="PingFang TC" w:cs="Times New Roman" w:hint="cs"/>
          <w:color w:val="auto"/>
          <w:kern w:val="0"/>
          <w:szCs w:val="24"/>
        </w:rPr>
        <w:t>e</w:t>
      </w:r>
      <w:r w:rsidRPr="000A3CFC">
        <w:rPr>
          <w:rFonts w:eastAsia="PingFang TC" w:cs="Times New Roman"/>
          <w:color w:val="auto"/>
          <w:kern w:val="0"/>
          <w:szCs w:val="24"/>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0A3CFC">
        <w:rPr>
          <w:rFonts w:eastAsia="PingFang TC" w:cs="Times New Roman"/>
          <w:color w:val="auto"/>
          <w:kern w:val="0"/>
          <w:szCs w:val="24"/>
        </w:rPr>
        <w:t>1</w:t>
      </w:r>
      <w:r w:rsidRPr="005946C5">
        <w:rPr>
          <w:rFonts w:ascii="DFKai-SB" w:hAnsi="DFKai-SB" w:cs="DFKai-SB" w:hint="eastAsia"/>
          <w:color w:val="auto"/>
          <w:kern w:val="0"/>
          <w:szCs w:val="24"/>
        </w:rPr>
        <w:t>）</w:t>
      </w:r>
      <w:r>
        <w:rPr>
          <w:rFonts w:ascii="DFKai-SB" w:hAnsi="DFKai-SB" w:cs="DFKai-SB" w:hint="eastAsia"/>
          <w:color w:val="auto"/>
          <w:kern w:val="0"/>
          <w:szCs w:val="24"/>
        </w:rPr>
        <w:t>的結果，非均向性的結果亦揭示了地殼（</w:t>
      </w:r>
      <w:r w:rsidRPr="00D9498C">
        <w:rPr>
          <w:rFonts w:cs="Times New Roman"/>
          <w:color w:val="auto"/>
          <w:kern w:val="0"/>
          <w:szCs w:val="24"/>
        </w:rPr>
        <w:t>&lt;30km</w:t>
      </w:r>
      <w:r>
        <w:rPr>
          <w:rFonts w:ascii="DFKai-SB" w:hAnsi="DFKai-SB" w:cs="DFKai-SB" w:hint="eastAsia"/>
          <w:color w:val="auto"/>
          <w:kern w:val="0"/>
          <w:szCs w:val="24"/>
        </w:rPr>
        <w:t>）的非均向性隨深度增加，強度減弱，</w:t>
      </w:r>
      <w:r w:rsidRPr="004E1A95">
        <w:rPr>
          <w:rFonts w:cs="Times New Roman"/>
          <w:color w:val="auto"/>
          <w:kern w:val="0"/>
          <w:szCs w:val="24"/>
        </w:rPr>
        <w:t>43°N</w:t>
      </w:r>
      <w:r>
        <w:rPr>
          <w:rFonts w:ascii="DFKai-SB" w:hAnsi="DFKai-SB" w:cs="DFKai-SB" w:hint="eastAsia"/>
          <w:color w:val="auto"/>
          <w:kern w:val="0"/>
          <w:szCs w:val="24"/>
        </w:rPr>
        <w:t>以北呈現西北—東南走向、以南呈現東北—西南走向。大高加索與小高加索表現的非均向性方向相差</w:t>
      </w:r>
      <w:r w:rsidRPr="008F4EE8">
        <w:rPr>
          <w:rStyle w:val="a0"/>
        </w:rPr>
        <w:t>90</w:t>
      </w:r>
      <w:r w:rsidRPr="008F4EE8">
        <w:rPr>
          <w:rStyle w:val="a0"/>
          <w:rFonts w:hint="eastAsia"/>
        </w:rPr>
        <w:t>度，與</w:t>
      </w:r>
      <w:r w:rsidRPr="008F4EE8">
        <w:rPr>
          <w:rStyle w:val="a0"/>
        </w:rPr>
        <w:t>GPS</w:t>
      </w:r>
      <w:r>
        <w:rPr>
          <w:rFonts w:ascii="DFKai-SB" w:hAnsi="DFKai-SB" w:cs="DFKai-SB" w:hint="eastAsia"/>
          <w:color w:val="auto"/>
          <w:kern w:val="0"/>
          <w:szCs w:val="24"/>
          <w:lang w:val="en-US"/>
        </w:rPr>
        <w:t>顯示的地表變形一致</w:t>
      </w:r>
      <w:r w:rsidR="00A763E3" w:rsidRPr="00A763E3">
        <w:rPr>
          <w:rFonts w:ascii="DFKai-SB" w:hAnsi="DFKai-SB" w:cs="DFKai-SB"/>
          <w:b/>
          <w:bCs/>
          <w:color w:val="auto"/>
          <w:kern w:val="0"/>
          <w:szCs w:val="24"/>
          <w:lang w:val="en-US"/>
        </w:rPr>
        <w:t>(</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Pr>
          <w:rFonts w:ascii="DFKai-SB" w:hAnsi="DFKai-SB" w:cs="DFKai-SB" w:hint="eastAsia"/>
          <w:color w:val="auto"/>
          <w:kern w:val="0"/>
          <w:szCs w:val="24"/>
          <w:lang w:val="en-US"/>
        </w:rPr>
        <w:t>。</w:t>
      </w:r>
      <w:r w:rsidRPr="008F4EE8">
        <w:rPr>
          <w:rStyle w:val="a0"/>
        </w:rPr>
        <w:t xml:space="preserve">Mutlu and </w:t>
      </w:r>
      <w:r w:rsidRPr="008F4EE8">
        <w:rPr>
          <w:rStyle w:val="a0"/>
          <w:rFonts w:hint="eastAsia"/>
        </w:rPr>
        <w:t>K</w:t>
      </w:r>
      <w:r w:rsidRPr="008F4EE8">
        <w:rPr>
          <w:rStyle w:val="a0"/>
        </w:rPr>
        <w:t>arabulut</w:t>
      </w:r>
      <w:r w:rsidRPr="008F4EE8">
        <w:rPr>
          <w:rStyle w:val="a0"/>
          <w:rFonts w:hint="eastAsia"/>
        </w:rPr>
        <w:t>（</w:t>
      </w:r>
      <w:r w:rsidRPr="008F4EE8">
        <w:rPr>
          <w:rStyle w:val="a0"/>
        </w:rPr>
        <w:t>2011</w:t>
      </w:r>
      <w:r w:rsidRPr="008F4EE8">
        <w:rPr>
          <w:rStyle w:val="a0"/>
          <w:rFonts w:hint="eastAsia"/>
        </w:rPr>
        <w:t>）</w:t>
      </w:r>
      <w:r>
        <w:rPr>
          <w:rFonts w:ascii="DFKai-SB" w:hAnsi="DFKai-SB" w:cs="DFKai-SB" w:hint="eastAsia"/>
          <w:color w:val="auto"/>
          <w:kern w:val="0"/>
          <w:szCs w:val="24"/>
          <w:lang w:val="en-US"/>
        </w:rPr>
        <w:t>分析土耳其</w:t>
      </w:r>
      <w:proofErr w:type="spellStart"/>
      <w:r w:rsidRPr="008F4EE8">
        <w:rPr>
          <w:rFonts w:cs="Times New Roman"/>
          <w:color w:val="auto"/>
          <w:kern w:val="0"/>
          <w:szCs w:val="24"/>
          <w:lang w:val="en-US"/>
        </w:rPr>
        <w:t>Pn</w:t>
      </w:r>
      <w:proofErr w:type="spellEnd"/>
      <w:r w:rsidRPr="008F4EE8">
        <w:rPr>
          <w:rFonts w:cs="Times New Roman"/>
          <w:color w:val="auto"/>
          <w:kern w:val="0"/>
          <w:szCs w:val="24"/>
          <w:lang w:val="en-US"/>
        </w:rPr>
        <w:t>波</w:t>
      </w:r>
      <w:r>
        <w:rPr>
          <w:rFonts w:ascii="DFKai-SB" w:hAnsi="DFKai-SB" w:cs="DFKai-SB" w:hint="eastAsia"/>
          <w:color w:val="auto"/>
          <w:kern w:val="0"/>
          <w:szCs w:val="24"/>
          <w:lang w:val="en-US"/>
        </w:rPr>
        <w:t>的速度、非均向性空間變化，揭示了土耳其的</w:t>
      </w:r>
      <w:proofErr w:type="spellStart"/>
      <w:r w:rsidRPr="00D9498C">
        <w:rPr>
          <w:rFonts w:cs="Times New Roman"/>
          <w:color w:val="auto"/>
          <w:kern w:val="0"/>
          <w:szCs w:val="24"/>
          <w:lang w:val="en-US"/>
        </w:rPr>
        <w:t>Pn</w:t>
      </w:r>
      <w:proofErr w:type="spellEnd"/>
      <w:r>
        <w:rPr>
          <w:rFonts w:ascii="DFKai-SB" w:hAnsi="DFKai-SB" w:cs="DFKai-SB" w:hint="eastAsia"/>
          <w:color w:val="auto"/>
          <w:kern w:val="0"/>
          <w:szCs w:val="24"/>
          <w:lang w:val="en-US"/>
        </w:rPr>
        <w:t>波速度由西往東遞減，在</w:t>
      </w:r>
      <w:r w:rsidRPr="00F60F6E">
        <w:rPr>
          <w:rFonts w:cs="Times New Roman"/>
          <w:color w:val="auto"/>
          <w:kern w:val="0"/>
          <w:szCs w:val="24"/>
          <w:lang w:val="en-US"/>
        </w:rPr>
        <w:t>EAP</w:t>
      </w:r>
      <w:r w:rsidRPr="00F60F6E">
        <w:rPr>
          <w:rFonts w:cs="Times New Roman"/>
          <w:color w:val="auto"/>
          <w:kern w:val="0"/>
          <w:szCs w:val="24"/>
          <w:lang w:val="en-US"/>
        </w:rPr>
        <w:t>的</w:t>
      </w:r>
      <w:r>
        <w:rPr>
          <w:rFonts w:ascii="DFKai-SB" w:hAnsi="DFKai-SB" w:cs="DFKai-SB" w:hint="eastAsia"/>
          <w:color w:val="auto"/>
          <w:kern w:val="0"/>
          <w:szCs w:val="24"/>
          <w:lang w:val="en-US"/>
        </w:rPr>
        <w:t>速度低，約</w:t>
      </w:r>
      <w:r w:rsidRPr="00F60F6E">
        <w:rPr>
          <w:rFonts w:cs="Times New Roman"/>
          <w:color w:val="auto"/>
          <w:kern w:val="0"/>
          <w:szCs w:val="24"/>
          <w:lang w:val="en-US"/>
        </w:rPr>
        <w:t>7.6km/s</w:t>
      </w:r>
      <w:r>
        <w:rPr>
          <w:rFonts w:cs="Times New Roman" w:hint="eastAsia"/>
          <w:color w:val="auto"/>
          <w:kern w:val="0"/>
          <w:szCs w:val="24"/>
          <w:lang w:val="en-US"/>
        </w:rPr>
        <w:t>，並且非均向性沒有一致性、強度極弱，與活躍的火成活動造成的部分熔融有關（</w:t>
      </w:r>
      <w:r>
        <w:rPr>
          <w:rFonts w:cs="Times New Roman"/>
          <w:color w:val="auto"/>
          <w:kern w:val="0"/>
          <w:szCs w:val="24"/>
          <w:lang w:val="en-US"/>
        </w:rPr>
        <w:t>Savage, 1999</w:t>
      </w:r>
      <w:r>
        <w:rPr>
          <w:rFonts w:cs="Times New Roman" w:hint="eastAsia"/>
          <w:color w:val="auto"/>
          <w:kern w:val="0"/>
          <w:szCs w:val="24"/>
          <w:lang w:val="en-US"/>
        </w:rPr>
        <w:t>）。</w:t>
      </w:r>
    </w:p>
    <w:p w14:paraId="7AF53BB7" w14:textId="77777777" w:rsidR="00CF373F" w:rsidRPr="00CF373F" w:rsidRDefault="00CF373F" w:rsidP="00CF373F">
      <w:pPr>
        <w:rPr>
          <w:lang w:val="en-US"/>
        </w:rPr>
      </w:pPr>
    </w:p>
    <w:p w14:paraId="7AD142F9" w14:textId="25E88769" w:rsidR="00D60660" w:rsidRPr="00F86ACD" w:rsidRDefault="00F86ACD" w:rsidP="00F86ACD">
      <w:pPr>
        <w:spacing w:line="240" w:lineRule="auto"/>
        <w:jc w:val="left"/>
        <w:rPr>
          <w:bCs/>
          <w:sz w:val="28"/>
          <w:szCs w:val="36"/>
          <w:lang w:val="en-US"/>
        </w:rPr>
      </w:pPr>
      <w:r>
        <w:rPr>
          <w:lang w:val="en-US"/>
        </w:rPr>
        <w:br w:type="page"/>
      </w:r>
    </w:p>
    <w:p w14:paraId="06277B02" w14:textId="641F86EC" w:rsidR="00601B9D" w:rsidRDefault="00601B9D" w:rsidP="00601B9D">
      <w:pPr>
        <w:pStyle w:val="Heading2"/>
      </w:pPr>
      <w:bookmarkStart w:id="30" w:name="_Toc98354902"/>
      <w:r>
        <w:rPr>
          <w:rFonts w:hint="eastAsia"/>
        </w:rPr>
        <w:lastRenderedPageBreak/>
        <w:t>研究動機</w:t>
      </w:r>
      <w:r w:rsidR="00AF6BDB">
        <w:rPr>
          <w:rFonts w:hint="eastAsia"/>
        </w:rPr>
        <w:t>與目</w:t>
      </w:r>
      <w:r w:rsidR="00217C6D">
        <w:rPr>
          <w:rFonts w:hint="eastAsia"/>
        </w:rPr>
        <w:t>標</w:t>
      </w:r>
      <w:bookmarkEnd w:id="30"/>
    </w:p>
    <w:p w14:paraId="3D768F4C" w14:textId="77777777" w:rsidR="008F4EE8" w:rsidRDefault="00D9498C" w:rsidP="008F4EE8">
      <w:pPr>
        <w:ind w:firstLine="480"/>
        <w:jc w:val="both"/>
        <w:rPr>
          <w:szCs w:val="18"/>
          <w:lang w:val="en-US"/>
        </w:rPr>
      </w:pPr>
      <w:r>
        <w:rPr>
          <w:rFonts w:hint="eastAsia"/>
          <w:szCs w:val="18"/>
          <w:lang w:val="en-US"/>
        </w:rPr>
        <w:t>岩石圈為地球最上部熱邊界層外的剛性塊體；軟流圈則是位於岩石圈下方，由韌性變形為主的區域，其岩石強度遠低於岩石圈。因此，</w:t>
      </w:r>
      <w:r w:rsidRPr="00074B2F">
        <w:rPr>
          <w:rFonts w:hint="eastAsia"/>
          <w:szCs w:val="18"/>
        </w:rPr>
        <w:t>岩石圈的形變</w:t>
      </w:r>
      <w:r>
        <w:rPr>
          <w:rFonts w:hint="eastAsia"/>
          <w:szCs w:val="18"/>
        </w:rPr>
        <w:t>或</w:t>
      </w:r>
      <w:r w:rsidRPr="00074B2F">
        <w:rPr>
          <w:rFonts w:hint="eastAsia"/>
          <w:szCs w:val="18"/>
        </w:rPr>
        <w:t>軟流圈</w:t>
      </w:r>
      <w:r>
        <w:rPr>
          <w:rFonts w:hint="eastAsia"/>
          <w:szCs w:val="18"/>
        </w:rPr>
        <w:t>礦物的韌性變形方向皆可能造成</w:t>
      </w:r>
      <w:r>
        <w:rPr>
          <w:rFonts w:hint="eastAsia"/>
          <w:szCs w:val="18"/>
          <w:lang w:val="en-US"/>
        </w:rPr>
        <w:t>震波非均向性。在這裡，我們企圖了解</w:t>
      </w:r>
      <w:r>
        <w:rPr>
          <w:szCs w:val="18"/>
          <w:lang w:val="en-US"/>
        </w:rPr>
        <w:t>CIA</w:t>
      </w:r>
      <w:r>
        <w:rPr>
          <w:rFonts w:hint="eastAsia"/>
          <w:szCs w:val="18"/>
          <w:lang w:val="en-US"/>
        </w:rPr>
        <w:t>地區的震波非均向性，該地區岩石圈厚度僅有</w:t>
      </w:r>
      <w:r>
        <w:rPr>
          <w:szCs w:val="18"/>
          <w:lang w:val="en-US"/>
        </w:rPr>
        <w:t>50-60</w:t>
      </w:r>
      <w:r>
        <w:rPr>
          <w:rFonts w:hint="eastAsia"/>
          <w:szCs w:val="18"/>
          <w:lang w:val="en-US"/>
        </w:rPr>
        <w:t>公里厚（</w:t>
      </w:r>
      <w:r>
        <w:rPr>
          <w:rFonts w:hint="eastAsia"/>
          <w:szCs w:val="18"/>
          <w:lang w:val="en-US"/>
        </w:rPr>
        <w:t>S</w:t>
      </w:r>
      <w:r>
        <w:rPr>
          <w:szCs w:val="18"/>
          <w:lang w:val="en-US"/>
        </w:rPr>
        <w:t xml:space="preserve">immons </w:t>
      </w:r>
      <w:r w:rsidRPr="00C53C13">
        <w:rPr>
          <w:i/>
          <w:iCs/>
          <w:szCs w:val="18"/>
          <w:lang w:val="en-US"/>
        </w:rPr>
        <w:t>et al.,</w:t>
      </w:r>
      <w:r>
        <w:rPr>
          <w:szCs w:val="18"/>
          <w:lang w:val="en-US"/>
        </w:rPr>
        <w:t xml:space="preserve"> 2010</w:t>
      </w:r>
      <w:r>
        <w:rPr>
          <w:rFonts w:hint="eastAsia"/>
          <w:szCs w:val="18"/>
          <w:lang w:val="en-US"/>
        </w:rPr>
        <w:t>），其非均向性的貢獻是否單純來自岩石圈、軟流圈，抑或是岩石圈與軟流圈加總的效應，目前對此還尚未有定論。</w:t>
      </w:r>
    </w:p>
    <w:p w14:paraId="08A1ED64" w14:textId="32107C1F" w:rsidR="008F4EE8" w:rsidRPr="00D22A15" w:rsidRDefault="008F4EE8" w:rsidP="008F4EE8">
      <w:pPr>
        <w:ind w:firstLine="480"/>
        <w:jc w:val="both"/>
        <w:rPr>
          <w:szCs w:val="18"/>
          <w:lang w:val="en-US"/>
        </w:rPr>
      </w:pPr>
      <w:r>
        <w:rPr>
          <w:rStyle w:val="a0"/>
          <w:rFonts w:hint="eastAsia"/>
        </w:rPr>
        <w:t>C</w:t>
      </w:r>
      <w:r w:rsidRPr="009D2612">
        <w:rPr>
          <w:rStyle w:val="a0"/>
        </w:rPr>
        <w:t>IA</w:t>
      </w:r>
      <w:r w:rsidRPr="009D2612">
        <w:rPr>
          <w:rStyle w:val="a0"/>
          <w:rFonts w:hint="eastAsia"/>
        </w:rPr>
        <w:t>地區</w:t>
      </w:r>
      <w:r>
        <w:rPr>
          <w:rStyle w:val="a0"/>
          <w:rFonts w:hint="eastAsia"/>
        </w:rPr>
        <w:t>利用剪力波分析</w:t>
      </w:r>
      <w:r w:rsidRPr="009D2612">
        <w:rPr>
          <w:rStyle w:val="a0"/>
          <w:rFonts w:hint="eastAsia"/>
        </w:rPr>
        <w:t>非均向性的研究，</w:t>
      </w:r>
      <w:r>
        <w:rPr>
          <w:rStyle w:val="a0"/>
          <w:rFonts w:hint="eastAsia"/>
        </w:rPr>
        <w:t>多集中於</w:t>
      </w:r>
      <w:r w:rsidRPr="000C06A7">
        <w:rPr>
          <w:rStyle w:val="a0"/>
          <w:rFonts w:hint="eastAsia"/>
        </w:rPr>
        <w:t>伊朗（</w:t>
      </w:r>
      <w:r w:rsidRPr="000C06A7">
        <w:rPr>
          <w:rStyle w:val="a0"/>
          <w:rFonts w:hint="eastAsia"/>
        </w:rPr>
        <w:t>A</w:t>
      </w:r>
      <w:r w:rsidRPr="000C06A7">
        <w:rPr>
          <w:rStyle w:val="a0"/>
        </w:rPr>
        <w:t xml:space="preserve">rvin </w:t>
      </w:r>
      <w:r w:rsidRPr="00C53C13">
        <w:rPr>
          <w:rStyle w:val="a0"/>
          <w:i/>
          <w:iCs/>
        </w:rPr>
        <w:t>et al.,</w:t>
      </w:r>
      <w:r w:rsidRPr="000C06A7">
        <w:rPr>
          <w:rStyle w:val="a0"/>
        </w:rPr>
        <w:t xml:space="preserve"> 2021</w:t>
      </w:r>
      <w:r w:rsidRPr="00403404">
        <w:rPr>
          <w:rStyle w:val="a0"/>
        </w:rPr>
        <w:t xml:space="preserve">; </w:t>
      </w:r>
      <w:r w:rsidRPr="00724C7F">
        <w:rPr>
          <w:rStyle w:val="a0"/>
          <w:rFonts w:hint="eastAsia"/>
        </w:rPr>
        <w:t>G</w:t>
      </w:r>
      <w:r w:rsidRPr="00724C7F">
        <w:rPr>
          <w:rStyle w:val="a0"/>
        </w:rPr>
        <w:t xml:space="preserve">ao </w:t>
      </w:r>
      <w:r w:rsidRPr="00C53C13">
        <w:rPr>
          <w:rStyle w:val="a0"/>
          <w:i/>
          <w:iCs/>
        </w:rPr>
        <w:t>et al.,</w:t>
      </w:r>
      <w:r w:rsidRPr="00724C7F">
        <w:rPr>
          <w:rStyle w:val="a0"/>
        </w:rPr>
        <w:t xml:space="preserve"> 202</w:t>
      </w:r>
      <w:r w:rsidRPr="00591374">
        <w:rPr>
          <w:rStyle w:val="a0"/>
        </w:rPr>
        <w:t>2</w:t>
      </w:r>
      <w:r w:rsidRPr="00724C7F">
        <w:rPr>
          <w:rStyle w:val="a0"/>
        </w:rPr>
        <w:t xml:space="preserve">; </w:t>
      </w:r>
      <w:r w:rsidRPr="000C06A7">
        <w:rPr>
          <w:rStyle w:val="a0"/>
          <w:rFonts w:hint="eastAsia"/>
        </w:rPr>
        <w:t>K</w:t>
      </w:r>
      <w:r w:rsidRPr="000C06A7">
        <w:rPr>
          <w:rStyle w:val="a0"/>
        </w:rPr>
        <w:t xml:space="preserve">aviani </w:t>
      </w:r>
      <w:r w:rsidRPr="00C53C13">
        <w:rPr>
          <w:rStyle w:val="a0"/>
          <w:i/>
          <w:iCs/>
        </w:rPr>
        <w:t>et al.,</w:t>
      </w:r>
      <w:r w:rsidRPr="000C06A7">
        <w:rPr>
          <w:rStyle w:val="a0"/>
        </w:rPr>
        <w:t xml:space="preserve"> 2021</w:t>
      </w:r>
      <w:r>
        <w:rPr>
          <w:rStyle w:val="a0"/>
        </w:rPr>
        <w:t xml:space="preserve">; </w:t>
      </w:r>
      <w:r w:rsidRPr="009C5ABF">
        <w:rPr>
          <w:rStyle w:val="a0"/>
        </w:rPr>
        <w:t xml:space="preserve">Sadeghi‐Bagherabadi </w:t>
      </w:r>
      <w:r w:rsidRPr="00C53C13">
        <w:rPr>
          <w:rStyle w:val="a0"/>
          <w:i/>
          <w:iCs/>
        </w:rPr>
        <w:t xml:space="preserve">et al., </w:t>
      </w:r>
      <w:r>
        <w:rPr>
          <w:rStyle w:val="a0"/>
        </w:rPr>
        <w:t>2018</w:t>
      </w:r>
      <w:r w:rsidRPr="000C06A7">
        <w:rPr>
          <w:rStyle w:val="a0"/>
          <w:rFonts w:hint="eastAsia"/>
        </w:rPr>
        <w:t>）</w:t>
      </w:r>
      <w:r>
        <w:rPr>
          <w:rStyle w:val="a0"/>
          <w:rFonts w:hint="eastAsia"/>
        </w:rPr>
        <w:t>和</w:t>
      </w:r>
      <w:r w:rsidRPr="000C06A7">
        <w:rPr>
          <w:rStyle w:val="a0"/>
          <w:rFonts w:hint="eastAsia"/>
        </w:rPr>
        <w:t>土耳其的安納托利亞高原（</w:t>
      </w:r>
      <w:r w:rsidRPr="000C06A7">
        <w:rPr>
          <w:rStyle w:val="a0"/>
        </w:rPr>
        <w:t xml:space="preserve">Lemnifi </w:t>
      </w:r>
      <w:r w:rsidRPr="00C53C13">
        <w:rPr>
          <w:rStyle w:val="a0"/>
          <w:i/>
          <w:iCs/>
        </w:rPr>
        <w:t xml:space="preserve">et al., </w:t>
      </w:r>
      <w:r w:rsidRPr="009D2612">
        <w:rPr>
          <w:rStyle w:val="a0"/>
        </w:rPr>
        <w:t>2017</w:t>
      </w:r>
      <w:r>
        <w:rPr>
          <w:rStyle w:val="a0"/>
        </w:rPr>
        <w:t>; Paul</w:t>
      </w:r>
      <w:r w:rsidRPr="00C53C13">
        <w:rPr>
          <w:rStyle w:val="a0"/>
          <w:i/>
          <w:iCs/>
        </w:rPr>
        <w:t xml:space="preserve"> et al.,</w:t>
      </w:r>
      <w:r>
        <w:rPr>
          <w:rStyle w:val="a0"/>
        </w:rPr>
        <w:t xml:space="preserve"> 2014</w:t>
      </w:r>
      <w:r w:rsidRPr="005946C5">
        <w:rPr>
          <w:rStyle w:val="a0"/>
        </w:rPr>
        <w:t xml:space="preserve">; Sandvol </w:t>
      </w:r>
      <w:r w:rsidRPr="005946C5">
        <w:rPr>
          <w:rStyle w:val="a0"/>
          <w:i/>
          <w:iCs/>
        </w:rPr>
        <w:t>et al.,</w:t>
      </w:r>
      <w:r w:rsidRPr="005946C5">
        <w:rPr>
          <w:rStyle w:val="a0"/>
        </w:rPr>
        <w:t xml:space="preserve"> 2003</w:t>
      </w:r>
      <w:r w:rsidRPr="000C06A7">
        <w:rPr>
          <w:rStyle w:val="a0"/>
          <w:rFonts w:hint="eastAsia"/>
        </w:rPr>
        <w:t>），北端的大、小高加索山脈目前則欠缺良好資料與分析，使得</w:t>
      </w:r>
      <w:r w:rsidRPr="009D2612">
        <w:rPr>
          <w:rStyle w:val="a0"/>
        </w:rPr>
        <w:t>CIA</w:t>
      </w:r>
      <w:r w:rsidRPr="000C06A7">
        <w:rPr>
          <w:rStyle w:val="a0"/>
          <w:rFonts w:hint="eastAsia"/>
        </w:rPr>
        <w:t>地區對於</w:t>
      </w:r>
      <w:r w:rsidRPr="009D2612">
        <w:rPr>
          <w:rStyle w:val="a0"/>
          <w:rFonts w:hint="eastAsia"/>
        </w:rPr>
        <w:t>震波非均向性</w:t>
      </w:r>
      <w:r w:rsidRPr="000C06A7">
        <w:rPr>
          <w:rStyle w:val="a0"/>
          <w:rFonts w:hint="eastAsia"/>
        </w:rPr>
        <w:t>的</w:t>
      </w:r>
      <w:r>
        <w:rPr>
          <w:rStyle w:val="a0"/>
          <w:rFonts w:hint="eastAsia"/>
        </w:rPr>
        <w:t>分析</w:t>
      </w:r>
      <w:r w:rsidRPr="000C06A7">
        <w:rPr>
          <w:rStyle w:val="a0"/>
          <w:rFonts w:hint="eastAsia"/>
        </w:rPr>
        <w:t>侷限於各國境內</w:t>
      </w:r>
      <w:r>
        <w:rPr>
          <w:rStyle w:val="a0"/>
          <w:rFonts w:hint="eastAsia"/>
        </w:rPr>
        <w:t>。除此之外，亞美尼亞境內小於</w:t>
      </w:r>
      <w:r>
        <w:rPr>
          <w:rStyle w:val="a0"/>
          <w:rFonts w:hint="eastAsia"/>
        </w:rPr>
        <w:t>2</w:t>
      </w:r>
      <w:r w:rsidRPr="005946C5">
        <w:rPr>
          <w:rStyle w:val="a0"/>
        </w:rPr>
        <w:t>Ma</w:t>
      </w:r>
      <w:r>
        <w:rPr>
          <w:rStyle w:val="a0"/>
          <w:rFonts w:hint="eastAsia"/>
        </w:rPr>
        <w:t>內的火成活動（</w:t>
      </w:r>
      <w:r w:rsidRPr="005946C5">
        <w:rPr>
          <w:rStyle w:val="a0"/>
        </w:rPr>
        <w:t xml:space="preserve">Y.-C. Lin </w:t>
      </w:r>
      <w:r w:rsidRPr="005946C5">
        <w:rPr>
          <w:rStyle w:val="a0"/>
          <w:i/>
          <w:iCs/>
        </w:rPr>
        <w:t>et al.,</w:t>
      </w:r>
      <w:r w:rsidRPr="005946C5">
        <w:rPr>
          <w:rStyle w:val="a0"/>
        </w:rPr>
        <w:t xml:space="preserve"> 2020</w:t>
      </w:r>
      <w:r>
        <w:rPr>
          <w:rStyle w:val="a0"/>
          <w:rFonts w:hint="eastAsia"/>
        </w:rPr>
        <w:t>）極度年輕且活躍。使用密集地震網可以瞭解小尺度空間變化，也能為</w:t>
      </w:r>
      <w:r>
        <w:rPr>
          <w:rStyle w:val="a0"/>
          <w:lang w:val="en-US"/>
        </w:rPr>
        <w:t>CIA</w:t>
      </w:r>
      <w:r>
        <w:rPr>
          <w:rStyle w:val="a0"/>
          <w:rFonts w:hint="eastAsia"/>
          <w:lang w:val="en-US"/>
        </w:rPr>
        <w:t>地區的</w:t>
      </w:r>
      <w:r w:rsidRPr="009D2612">
        <w:rPr>
          <w:rStyle w:val="a0"/>
          <w:rFonts w:hint="eastAsia"/>
        </w:rPr>
        <w:t>震波非均向性</w:t>
      </w:r>
      <w:r>
        <w:rPr>
          <w:rStyle w:val="a0"/>
          <w:rFonts w:hint="eastAsia"/>
        </w:rPr>
        <w:t>分析提供</w:t>
      </w:r>
      <w:r>
        <w:rPr>
          <w:rStyle w:val="a0"/>
          <w:rFonts w:hint="eastAsia"/>
          <w:lang w:val="en-US"/>
        </w:rPr>
        <w:t>完整且可信的證據，並為碰撞帶的動力</w:t>
      </w:r>
      <w:r>
        <w:rPr>
          <w:rFonts w:hint="eastAsia"/>
          <w:szCs w:val="18"/>
          <w:lang w:val="en-US"/>
        </w:rPr>
        <w:t>機制提</w:t>
      </w:r>
      <w:r w:rsidRPr="00801DD5">
        <w:rPr>
          <w:rFonts w:hint="eastAsia"/>
          <w:szCs w:val="18"/>
          <w:lang w:val="en-US"/>
        </w:rPr>
        <w:t>供現今軟流圈的流動模式或岩石圈過去受力的變形。</w:t>
      </w:r>
    </w:p>
    <w:p w14:paraId="03A6C5BD" w14:textId="471CD64A" w:rsidR="00D9498C" w:rsidRPr="008F4EE8" w:rsidRDefault="00D9498C" w:rsidP="00D9498C">
      <w:pPr>
        <w:ind w:firstLine="480"/>
        <w:jc w:val="both"/>
        <w:rPr>
          <w:szCs w:val="18"/>
          <w:lang w:val="en-US"/>
        </w:rPr>
      </w:pPr>
    </w:p>
    <w:p w14:paraId="2887FAA1" w14:textId="77777777" w:rsidR="00D9498C" w:rsidRPr="00D9498C" w:rsidRDefault="00D9498C" w:rsidP="00D9498C">
      <w:pPr>
        <w:rPr>
          <w:lang w:val="en-US"/>
        </w:rPr>
      </w:pPr>
    </w:p>
    <w:p w14:paraId="59F64AC1" w14:textId="64F4018A" w:rsidR="00D51CF9" w:rsidRDefault="0049355D" w:rsidP="0049355D">
      <w:pPr>
        <w:rPr>
          <w:lang w:val="en-US"/>
        </w:rPr>
      </w:pPr>
      <w:r>
        <w:rPr>
          <w:rFonts w:hint="eastAsia"/>
          <w:lang w:val="en-US"/>
        </w:rPr>
        <w:t>動機：</w:t>
      </w:r>
      <w:r w:rsidR="00D51CF9">
        <w:rPr>
          <w:rFonts w:hint="eastAsia"/>
          <w:lang w:val="en-US"/>
        </w:rPr>
        <w:t>（</w:t>
      </w:r>
      <w:r w:rsidR="00D51CF9">
        <w:rPr>
          <w:lang w:val="en-US"/>
        </w:rPr>
        <w:t>1</w:t>
      </w:r>
      <w:r w:rsidR="00D51CF9">
        <w:rPr>
          <w:rFonts w:hint="eastAsia"/>
          <w:lang w:val="en-US"/>
        </w:rPr>
        <w:t>）想了解碰撞後的</w:t>
      </w:r>
      <w:r w:rsidR="00D51CF9">
        <w:rPr>
          <w:lang w:val="en-US"/>
        </w:rPr>
        <w:t>mantle flow&amp;</w:t>
      </w:r>
      <w:r w:rsidR="00D51CF9">
        <w:rPr>
          <w:rFonts w:hint="eastAsia"/>
          <w:lang w:val="en-US"/>
        </w:rPr>
        <w:t>表面變形之間的關係</w:t>
      </w:r>
    </w:p>
    <w:p w14:paraId="7FEBEC50" w14:textId="230190C6" w:rsidR="00D51CF9" w:rsidRDefault="00D51CF9" w:rsidP="0049355D">
      <w:pPr>
        <w:rPr>
          <w:lang w:val="en-US"/>
        </w:rPr>
      </w:pPr>
      <w:r>
        <w:rPr>
          <w:rFonts w:hint="eastAsia"/>
          <w:lang w:val="en-US"/>
        </w:rPr>
        <w:t>（</w:t>
      </w:r>
      <w:r>
        <w:rPr>
          <w:lang w:val="en-US"/>
        </w:rPr>
        <w:t>2</w:t>
      </w:r>
      <w:r>
        <w:rPr>
          <w:rFonts w:hint="eastAsia"/>
          <w:lang w:val="en-US"/>
        </w:rPr>
        <w:t>）非均向性的來源在哪</w:t>
      </w:r>
    </w:p>
    <w:p w14:paraId="424FF1C9" w14:textId="1989E3D6" w:rsidR="0049355D" w:rsidRDefault="0049355D" w:rsidP="0049355D">
      <w:pPr>
        <w:rPr>
          <w:lang w:val="en-US"/>
        </w:rPr>
      </w:pPr>
      <w:r>
        <w:rPr>
          <w:rFonts w:hint="eastAsia"/>
          <w:lang w:val="en-US"/>
        </w:rPr>
        <w:t>關鍵</w:t>
      </w:r>
      <w:r w:rsidR="00CF373F">
        <w:rPr>
          <w:rFonts w:hint="eastAsia"/>
          <w:lang w:val="en-US"/>
        </w:rPr>
        <w:t>、爭議</w:t>
      </w:r>
      <w:r>
        <w:rPr>
          <w:rFonts w:hint="eastAsia"/>
          <w:lang w:val="en-US"/>
        </w:rPr>
        <w:t>的點在哪裡？地殼</w:t>
      </w:r>
      <w:r>
        <w:rPr>
          <w:rFonts w:hint="eastAsia"/>
          <w:lang w:val="en-US"/>
        </w:rPr>
        <w:t xml:space="preserve"> </w:t>
      </w:r>
      <w:r>
        <w:rPr>
          <w:lang w:val="en-US"/>
        </w:rPr>
        <w:t>Cedric</w:t>
      </w:r>
      <w:r>
        <w:rPr>
          <w:rFonts w:hint="eastAsia"/>
          <w:lang w:val="en-US"/>
        </w:rPr>
        <w:t>量測的</w:t>
      </w:r>
      <w:r>
        <w:rPr>
          <w:rFonts w:hint="eastAsia"/>
          <w:lang w:val="en-US"/>
        </w:rPr>
        <w:t xml:space="preserve"> </w:t>
      </w:r>
      <w:r w:rsidR="0030551D">
        <w:rPr>
          <w:rFonts w:hint="eastAsia"/>
          <w:lang w:val="en-US"/>
        </w:rPr>
        <w:t>我補的洞是關鍵的嗎？</w:t>
      </w:r>
      <w:r>
        <w:rPr>
          <w:rFonts w:hint="eastAsia"/>
          <w:lang w:val="en-US"/>
        </w:rPr>
        <w:t xml:space="preserve"> </w:t>
      </w:r>
    </w:p>
    <w:p w14:paraId="448F2AC8" w14:textId="0DE57647" w:rsidR="0030551D" w:rsidRDefault="0030551D" w:rsidP="0049355D">
      <w:pPr>
        <w:rPr>
          <w:lang w:val="en-US"/>
        </w:rPr>
      </w:pPr>
      <w:r>
        <w:rPr>
          <w:rFonts w:hint="eastAsia"/>
          <w:lang w:val="en-US"/>
        </w:rPr>
        <w:t>火山</w:t>
      </w:r>
      <w:r>
        <w:rPr>
          <w:lang w:val="en-US"/>
        </w:rPr>
        <w:t xml:space="preserve"> </w:t>
      </w:r>
      <w:r>
        <w:rPr>
          <w:rFonts w:hint="eastAsia"/>
          <w:lang w:val="en-US"/>
        </w:rPr>
        <w:t>小尺度的變化</w:t>
      </w:r>
      <w:r>
        <w:rPr>
          <w:rFonts w:hint="eastAsia"/>
          <w:lang w:val="en-US"/>
        </w:rPr>
        <w:t xml:space="preserve"> </w:t>
      </w:r>
      <w:proofErr w:type="spellStart"/>
      <w:r>
        <w:rPr>
          <w:lang w:val="en-US"/>
        </w:rPr>
        <w:t>Vp</w:t>
      </w:r>
      <w:proofErr w:type="spellEnd"/>
      <w:r>
        <w:rPr>
          <w:lang w:val="en-US"/>
        </w:rPr>
        <w:t>/Vs</w:t>
      </w:r>
    </w:p>
    <w:p w14:paraId="33D3FEDA" w14:textId="77777777" w:rsidR="0030551D" w:rsidRDefault="0049355D" w:rsidP="0049355D">
      <w:pPr>
        <w:rPr>
          <w:lang w:val="en-US"/>
        </w:rPr>
      </w:pPr>
      <w:r>
        <w:rPr>
          <w:rFonts w:hint="eastAsia"/>
          <w:lang w:val="en-US"/>
        </w:rPr>
        <w:t>目標：</w:t>
      </w:r>
    </w:p>
    <w:p w14:paraId="26FA8DD0" w14:textId="26F2F064" w:rsidR="0030551D" w:rsidRDefault="0030551D" w:rsidP="0030551D">
      <w:pPr>
        <w:rPr>
          <w:lang w:val="en-US"/>
        </w:rPr>
      </w:pPr>
      <w:r>
        <w:rPr>
          <w:rFonts w:hint="eastAsia"/>
          <w:lang w:val="en-US"/>
        </w:rPr>
        <w:t>（</w:t>
      </w:r>
      <w:r>
        <w:rPr>
          <w:lang w:val="en-US"/>
        </w:rPr>
        <w:t>1</w:t>
      </w:r>
      <w:r>
        <w:rPr>
          <w:rFonts w:hint="eastAsia"/>
          <w:lang w:val="en-US"/>
        </w:rPr>
        <w:t>）密集</w:t>
      </w:r>
      <w:r w:rsidR="00D51CF9">
        <w:rPr>
          <w:rFonts w:hint="eastAsia"/>
          <w:lang w:val="en-US"/>
        </w:rPr>
        <w:t>架設</w:t>
      </w:r>
      <w:r>
        <w:rPr>
          <w:rFonts w:hint="eastAsia"/>
          <w:lang w:val="en-US"/>
        </w:rPr>
        <w:t>的寬頻地震儀是否能讓我們看到小尺度的變化？</w:t>
      </w:r>
    </w:p>
    <w:p w14:paraId="4CAAD92A" w14:textId="0A887D26" w:rsidR="0030551D" w:rsidRDefault="0049355D" w:rsidP="0030551D">
      <w:pPr>
        <w:rPr>
          <w:lang w:val="en-US"/>
        </w:rPr>
      </w:pPr>
      <w:r>
        <w:rPr>
          <w:rFonts w:hint="eastAsia"/>
          <w:lang w:val="en-US"/>
        </w:rPr>
        <w:t>（</w:t>
      </w:r>
      <w:r w:rsidR="0030551D">
        <w:rPr>
          <w:lang w:val="en-US"/>
        </w:rPr>
        <w:t>2</w:t>
      </w:r>
      <w:r>
        <w:rPr>
          <w:rFonts w:hint="eastAsia"/>
          <w:lang w:val="en-US"/>
        </w:rPr>
        <w:t>）使用剪力波分離量測高加索地區的非均向性，並利用主成分分析確認水平質點運動的線性與否</w:t>
      </w:r>
      <w:r w:rsidR="0030551D">
        <w:rPr>
          <w:rFonts w:hint="eastAsia"/>
          <w:lang w:val="en-US"/>
        </w:rPr>
        <w:t>。</w:t>
      </w:r>
    </w:p>
    <w:p w14:paraId="3135BFBF" w14:textId="7E31F06E" w:rsidR="0030551D" w:rsidRDefault="0030551D" w:rsidP="0030551D">
      <w:pPr>
        <w:rPr>
          <w:lang w:val="en-US"/>
        </w:rPr>
      </w:pPr>
      <w:r>
        <w:rPr>
          <w:rFonts w:hint="eastAsia"/>
          <w:lang w:val="en-US"/>
        </w:rPr>
        <w:t>（</w:t>
      </w:r>
      <w:r>
        <w:rPr>
          <w:lang w:val="en-US"/>
        </w:rPr>
        <w:t>3</w:t>
      </w:r>
      <w:r>
        <w:rPr>
          <w:rFonts w:hint="eastAsia"/>
          <w:lang w:val="en-US"/>
        </w:rPr>
        <w:t>）</w:t>
      </w:r>
      <w:r w:rsidR="00CF373F">
        <w:rPr>
          <w:rFonts w:hint="eastAsia"/>
          <w:lang w:val="en-US"/>
        </w:rPr>
        <w:t>剪力波分離無法對深度</w:t>
      </w:r>
      <w:r w:rsidR="00744B44">
        <w:rPr>
          <w:rFonts w:hint="eastAsia"/>
          <w:lang w:val="en-US"/>
        </w:rPr>
        <w:t>有良好</w:t>
      </w:r>
      <w:r w:rsidR="00FF5F27">
        <w:rPr>
          <w:rFonts w:hint="eastAsia"/>
          <w:lang w:val="en-US"/>
        </w:rPr>
        <w:t>解析</w:t>
      </w:r>
      <w:r w:rsidR="00744B44">
        <w:rPr>
          <w:rFonts w:hint="eastAsia"/>
          <w:lang w:val="en-US"/>
        </w:rPr>
        <w:t>，我們比較數種地球物理資料與建立順推模擬</w:t>
      </w:r>
      <w:r w:rsidR="00732943">
        <w:rPr>
          <w:rFonts w:hint="eastAsia"/>
          <w:lang w:val="en-US"/>
        </w:rPr>
        <w:t>（</w:t>
      </w:r>
      <w:r w:rsidR="00732943">
        <w:rPr>
          <w:lang w:val="en-US"/>
        </w:rPr>
        <w:t>forward modeling</w:t>
      </w:r>
      <w:r w:rsidR="00732943">
        <w:rPr>
          <w:rFonts w:hint="eastAsia"/>
          <w:lang w:val="en-US"/>
        </w:rPr>
        <w:t>）</w:t>
      </w:r>
      <w:r w:rsidR="00744B44">
        <w:rPr>
          <w:rFonts w:hint="eastAsia"/>
          <w:lang w:val="en-US"/>
        </w:rPr>
        <w:t>，</w:t>
      </w:r>
      <w:r w:rsidR="00732943">
        <w:rPr>
          <w:rFonts w:hint="eastAsia"/>
          <w:lang w:val="en-US"/>
        </w:rPr>
        <w:t>確</w:t>
      </w:r>
      <w:r w:rsidR="00FF5F27">
        <w:rPr>
          <w:rFonts w:hint="eastAsia"/>
          <w:lang w:val="en-US"/>
        </w:rPr>
        <w:t>認非均向性來源。</w:t>
      </w:r>
    </w:p>
    <w:p w14:paraId="5CE19802" w14:textId="77777777" w:rsidR="00FF5F27" w:rsidRPr="0049355D" w:rsidRDefault="00FF5F27" w:rsidP="0030551D">
      <w:pPr>
        <w:rPr>
          <w:lang w:val="en-US"/>
        </w:rPr>
      </w:pPr>
    </w:p>
    <w:p w14:paraId="0D9D5E02" w14:textId="2E63B836" w:rsidR="00AF6BDB" w:rsidRDefault="00591357" w:rsidP="00AF6BDB">
      <w:pPr>
        <w:pStyle w:val="Heading2"/>
      </w:pPr>
      <w:bookmarkStart w:id="31" w:name="_Toc98354903"/>
      <w:r>
        <w:rPr>
          <w:rFonts w:hint="eastAsia"/>
        </w:rPr>
        <w:lastRenderedPageBreak/>
        <w:t>章節編排</w:t>
      </w:r>
      <w:bookmarkEnd w:id="31"/>
    </w:p>
    <w:p w14:paraId="7D8B958D" w14:textId="3C0EE294" w:rsidR="006926D9" w:rsidRPr="006926D9" w:rsidRDefault="006926D9" w:rsidP="00E6308B">
      <w:pPr>
        <w:ind w:firstLine="454"/>
        <w:jc w:val="left"/>
        <w:rPr>
          <w:rStyle w:val="a0"/>
          <w:lang w:val="en-US"/>
        </w:rPr>
      </w:pPr>
      <w:r>
        <w:rPr>
          <w:rStyle w:val="a0"/>
          <w:rFonts w:hint="eastAsia"/>
        </w:rPr>
        <w:t>第一章介紹高加索區域的地</w:t>
      </w:r>
      <w:r w:rsidR="007D4FC9">
        <w:rPr>
          <w:rStyle w:val="a0"/>
          <w:rFonts w:hint="eastAsia"/>
        </w:rPr>
        <w:t>體構造</w:t>
      </w:r>
      <w:r>
        <w:rPr>
          <w:rStyle w:val="a0"/>
          <w:rFonts w:hint="eastAsia"/>
        </w:rPr>
        <w:t>背景與演化，並以前人研究為基礎，說明本研究動機與目的。第二章說明</w:t>
      </w:r>
      <w:r w:rsidR="00153851">
        <w:rPr>
          <w:rStyle w:val="a0"/>
          <w:rFonts w:hint="eastAsia"/>
        </w:rPr>
        <w:t>地球內部非均向性來源、剪力波分離原理、</w:t>
      </w:r>
      <w:r>
        <w:rPr>
          <w:rStyle w:val="a0"/>
          <w:rFonts w:hint="eastAsia"/>
        </w:rPr>
        <w:t>判斷剪力波分離與否、分離參數計算與兩種方法上的抉擇。第三章</w:t>
      </w:r>
      <w:r w:rsidR="00E6308B">
        <w:rPr>
          <w:rStyle w:val="a0"/>
          <w:rFonts w:hint="eastAsia"/>
        </w:rPr>
        <w:t>針對使用資料與參數設定做詳細說明。第四章呈現研究結果，</w:t>
      </w:r>
      <w:r w:rsidR="0020525E">
        <w:rPr>
          <w:rStyle w:val="a0"/>
          <w:rFonts w:hint="eastAsia"/>
        </w:rPr>
        <w:t>並於第五章討論與分析。</w:t>
      </w:r>
    </w:p>
    <w:p w14:paraId="0796D3BA" w14:textId="382CA687" w:rsidR="0080058D" w:rsidRDefault="00DB4697" w:rsidP="00954D9F">
      <w:pPr>
        <w:pStyle w:val="Heading1"/>
      </w:pPr>
      <w:bookmarkStart w:id="32" w:name="第二章"/>
      <w:bookmarkStart w:id="33" w:name="_Toc98354904"/>
      <w:bookmarkEnd w:id="32"/>
      <w:r>
        <w:rPr>
          <w:rFonts w:hint="eastAsia"/>
        </w:rPr>
        <w:lastRenderedPageBreak/>
        <w:t>研究原理與方法</w:t>
      </w:r>
      <w:bookmarkEnd w:id="33"/>
    </w:p>
    <w:p w14:paraId="23FD5CE4" w14:textId="2B2DCBBB" w:rsidR="00A37F3E" w:rsidRDefault="00A37F3E" w:rsidP="00A37F3E">
      <w:pPr>
        <w:pStyle w:val="Heading2"/>
      </w:pPr>
      <w:bookmarkStart w:id="34" w:name="_Toc98354905"/>
      <w:r>
        <w:rPr>
          <w:rFonts w:hint="eastAsia"/>
        </w:rPr>
        <w:t>地球內部的非均向性</w:t>
      </w:r>
      <w:bookmarkEnd w:id="34"/>
    </w:p>
    <w:p w14:paraId="32A67DFC" w14:textId="13900D16" w:rsidR="00A37F3E" w:rsidRDefault="00A37F3E" w:rsidP="00A37F3E">
      <w:pPr>
        <w:autoSpaceDE w:val="0"/>
        <w:autoSpaceDN w:val="0"/>
        <w:adjustRightInd w:val="0"/>
        <w:ind w:firstLine="480"/>
        <w:jc w:val="both"/>
        <w:rPr>
          <w:rStyle w:val="a0"/>
        </w:rPr>
      </w:pPr>
      <w:r>
        <w:rPr>
          <w:rStyle w:val="a0"/>
          <w:rFonts w:hint="eastAsia"/>
        </w:rPr>
        <w:t>「</w:t>
      </w:r>
      <w:r w:rsidRPr="00181AC0">
        <w:rPr>
          <w:rStyle w:val="a0"/>
          <w:rFonts w:hint="eastAsia"/>
        </w:rPr>
        <w:t>非均向性</w:t>
      </w:r>
      <w:r>
        <w:rPr>
          <w:rStyle w:val="a0"/>
        </w:rPr>
        <w:t>（</w:t>
      </w:r>
      <w:r w:rsidRPr="00181AC0">
        <w:rPr>
          <w:rStyle w:val="a0"/>
        </w:rPr>
        <w:t>anisotropy</w:t>
      </w:r>
      <w:r>
        <w:rPr>
          <w:rStyle w:val="a0"/>
        </w:rPr>
        <w:t>）</w:t>
      </w:r>
      <w:r>
        <w:rPr>
          <w:rStyle w:val="a0"/>
          <w:rFonts w:hint="eastAsia"/>
        </w:rPr>
        <w:t>」</w:t>
      </w:r>
      <w:r w:rsidRPr="00181AC0">
        <w:rPr>
          <w:rStyle w:val="a0"/>
          <w:rFonts w:hint="eastAsia"/>
        </w:rPr>
        <w:t>描述物質在不同方向上有不同的物理特性，像是電阻率、磁性皆有非均向性</w:t>
      </w:r>
      <w:r>
        <w:rPr>
          <w:rStyle w:val="a0"/>
          <w:rFonts w:hint="eastAsia"/>
        </w:rPr>
        <w:t>；「</w:t>
      </w:r>
      <w:r w:rsidRPr="00181AC0">
        <w:rPr>
          <w:rStyle w:val="a0"/>
          <w:rFonts w:hint="eastAsia"/>
        </w:rPr>
        <w:t>震波非均向性</w:t>
      </w:r>
      <w:r>
        <w:rPr>
          <w:rStyle w:val="a0"/>
        </w:rPr>
        <w:t>（</w:t>
      </w:r>
      <w:r w:rsidRPr="00181AC0">
        <w:rPr>
          <w:rStyle w:val="a0"/>
        </w:rPr>
        <w:t>seismic anisotropy</w:t>
      </w:r>
      <w:r>
        <w:rPr>
          <w:rStyle w:val="a0"/>
        </w:rPr>
        <w:t>）</w:t>
      </w:r>
      <w:r>
        <w:rPr>
          <w:rStyle w:val="a0"/>
          <w:rFonts w:hint="eastAsia"/>
        </w:rPr>
        <w:t>」</w:t>
      </w:r>
      <w:r w:rsidRPr="00181AC0">
        <w:rPr>
          <w:rStyle w:val="a0"/>
          <w:rFonts w:hint="eastAsia"/>
        </w:rPr>
        <w:t>則描述地震波在地球內部傳遞時</w:t>
      </w:r>
      <w:r w:rsidR="00550283">
        <w:rPr>
          <w:rStyle w:val="a0"/>
          <w:rFonts w:hint="eastAsia"/>
        </w:rPr>
        <w:t>，</w:t>
      </w:r>
      <w:r w:rsidRPr="00181AC0">
        <w:rPr>
          <w:rStyle w:val="a0"/>
          <w:rFonts w:hint="eastAsia"/>
        </w:rPr>
        <w:t>在不同方向上</w:t>
      </w:r>
      <w:r w:rsidR="001E2A33">
        <w:rPr>
          <w:rStyle w:val="a0"/>
          <w:rFonts w:hint="eastAsia"/>
        </w:rPr>
        <w:t>呈現</w:t>
      </w:r>
      <w:r w:rsidRPr="00181AC0">
        <w:rPr>
          <w:rStyle w:val="a0"/>
          <w:rFonts w:hint="eastAsia"/>
        </w:rPr>
        <w:t>不同的速度，像是內核</w:t>
      </w:r>
      <w:r>
        <w:rPr>
          <w:rStyle w:val="a0"/>
        </w:rPr>
        <w:t>（</w:t>
      </w:r>
      <w:r w:rsidRPr="00181AC0">
        <w:rPr>
          <w:rStyle w:val="a0"/>
        </w:rPr>
        <w:t>Deuss, 2014</w:t>
      </w:r>
      <w:r>
        <w:rPr>
          <w:rStyle w:val="a0"/>
        </w:rPr>
        <w:t>）</w:t>
      </w:r>
      <w:r>
        <w:rPr>
          <w:rStyle w:val="a0"/>
          <w:rFonts w:hint="eastAsia"/>
        </w:rPr>
        <w:t>、核幔過渡帶</w:t>
      </w:r>
      <w:r>
        <w:rPr>
          <w:rStyle w:val="a0"/>
        </w:rPr>
        <w:t>（</w:t>
      </w:r>
      <w:r>
        <w:rPr>
          <w:rStyle w:val="a0"/>
          <w:lang w:val="en-US"/>
        </w:rPr>
        <w:t xml:space="preserve">D” layer, </w:t>
      </w:r>
      <w:r w:rsidRPr="00181AC0">
        <w:rPr>
          <w:rStyle w:val="a0"/>
          <w:rFonts w:hint="eastAsia"/>
        </w:rPr>
        <w:t>L</w:t>
      </w:r>
      <w:r w:rsidRPr="00181AC0">
        <w:rPr>
          <w:rStyle w:val="a0"/>
        </w:rPr>
        <w:t>ynner and Long, 2012</w:t>
      </w:r>
      <w:r>
        <w:rPr>
          <w:rStyle w:val="a0"/>
        </w:rPr>
        <w:t>）</w:t>
      </w:r>
      <w:r w:rsidRPr="00181AC0">
        <w:rPr>
          <w:rStyle w:val="a0"/>
          <w:rFonts w:hint="eastAsia"/>
        </w:rPr>
        <w:t>、上部地函</w:t>
      </w:r>
      <w:r>
        <w:rPr>
          <w:rStyle w:val="a0"/>
          <w:rFonts w:hint="eastAsia"/>
        </w:rPr>
        <w:t>、地殼</w:t>
      </w:r>
      <w:r w:rsidRPr="00181AC0">
        <w:rPr>
          <w:rStyle w:val="a0"/>
          <w:rFonts w:hint="eastAsia"/>
        </w:rPr>
        <w:t>為目前地球內部認為有非均向性的介質</w:t>
      </w:r>
      <w:r w:rsidR="001E2A33">
        <w:rPr>
          <w:rStyle w:val="a0"/>
          <w:rFonts w:hint="eastAsia"/>
        </w:rPr>
        <w:t>。</w:t>
      </w:r>
      <w:r>
        <w:rPr>
          <w:rStyle w:val="a0"/>
          <w:rFonts w:hint="eastAsia"/>
        </w:rPr>
        <w:t>目前觀測到地球內部具有高度非均向性的深度主要為上部地函，次要為地殼</w:t>
      </w:r>
      <w:r w:rsidRPr="00181AC0">
        <w:rPr>
          <w:rStyle w:val="a0"/>
          <w:rFonts w:hint="eastAsia"/>
        </w:rPr>
        <w:t>。</w:t>
      </w:r>
    </w:p>
    <w:p w14:paraId="383C02A4" w14:textId="77777777" w:rsidR="00A37F3E" w:rsidRPr="00324F03" w:rsidRDefault="00A37F3E" w:rsidP="00591357">
      <w:pPr>
        <w:ind w:firstLine="480"/>
        <w:jc w:val="both"/>
        <w:rPr>
          <w:rStyle w:val="a0"/>
        </w:rPr>
      </w:pPr>
      <w:r w:rsidRPr="00181AC0">
        <w:rPr>
          <w:rStyle w:val="a0"/>
          <w:rFonts w:hint="eastAsia"/>
        </w:rPr>
        <w:t>非均向性成因歸為兩類</w:t>
      </w:r>
      <w:r>
        <w:rPr>
          <w:rStyle w:val="a0"/>
          <w:rFonts w:hint="eastAsia"/>
        </w:rPr>
        <w:t>：</w:t>
      </w:r>
      <w:r w:rsidRPr="005E6198">
        <w:rPr>
          <w:rStyle w:val="a0"/>
        </w:rPr>
        <w:t>（</w:t>
      </w:r>
      <w:r w:rsidRPr="005E6198">
        <w:rPr>
          <w:rStyle w:val="a0"/>
        </w:rPr>
        <w:t>1</w:t>
      </w:r>
      <w:r>
        <w:rPr>
          <w:rStyle w:val="a0"/>
        </w:rPr>
        <w:t>）</w:t>
      </w:r>
      <w:r w:rsidRPr="005E6198">
        <w:rPr>
          <w:rStyle w:val="a0"/>
          <w:rFonts w:hint="eastAsia"/>
        </w:rPr>
        <w:t>構造優選排列</w:t>
      </w:r>
      <w:r w:rsidRPr="005E6198">
        <w:rPr>
          <w:rStyle w:val="a0"/>
        </w:rPr>
        <w:t>（</w:t>
      </w:r>
      <w:r w:rsidRPr="00181AC0">
        <w:rPr>
          <w:rStyle w:val="a0"/>
        </w:rPr>
        <w:t>shape-preferred orientation</w:t>
      </w:r>
      <w:r w:rsidRPr="00181AC0">
        <w:rPr>
          <w:rStyle w:val="a0"/>
          <w:rFonts w:hint="eastAsia"/>
        </w:rPr>
        <w:t>，簡稱</w:t>
      </w:r>
      <w:r w:rsidRPr="00181AC0">
        <w:rPr>
          <w:rStyle w:val="a0"/>
        </w:rPr>
        <w:t>SPO</w:t>
      </w:r>
      <w:r>
        <w:rPr>
          <w:rStyle w:val="a0"/>
        </w:rPr>
        <w:t>）</w:t>
      </w:r>
      <w:r w:rsidRPr="005E6198">
        <w:rPr>
          <w:rStyle w:val="a0"/>
        </w:rPr>
        <w:t>（</w:t>
      </w:r>
      <w:r w:rsidRPr="005E6198">
        <w:rPr>
          <w:rStyle w:val="a0"/>
        </w:rPr>
        <w:t>2</w:t>
      </w:r>
      <w:r>
        <w:rPr>
          <w:rStyle w:val="a0"/>
        </w:rPr>
        <w:t>）</w:t>
      </w:r>
      <w:r w:rsidRPr="00181AC0">
        <w:rPr>
          <w:rStyle w:val="a0"/>
          <w:rFonts w:hint="eastAsia"/>
        </w:rPr>
        <w:t>晶格優選排列</w:t>
      </w:r>
      <w:r>
        <w:rPr>
          <w:rStyle w:val="a0"/>
        </w:rPr>
        <w:t>（</w:t>
      </w:r>
      <w:r w:rsidRPr="00181AC0">
        <w:rPr>
          <w:rStyle w:val="a0"/>
        </w:rPr>
        <w:t>lattice-preferred orientation</w:t>
      </w:r>
      <w:r w:rsidRPr="00181AC0">
        <w:rPr>
          <w:rStyle w:val="a0"/>
          <w:rFonts w:hint="eastAsia"/>
        </w:rPr>
        <w:t>，簡稱</w:t>
      </w:r>
      <w:r w:rsidRPr="00181AC0">
        <w:rPr>
          <w:rStyle w:val="a0"/>
        </w:rPr>
        <w:t>LPO</w:t>
      </w:r>
      <w:r>
        <w:rPr>
          <w:rStyle w:val="a0"/>
        </w:rPr>
        <w:t>）</w:t>
      </w:r>
      <w:r w:rsidRPr="005E6198">
        <w:rPr>
          <w:rStyle w:val="a0"/>
          <w:rFonts w:hint="eastAsia"/>
        </w:rPr>
        <w:t>，而在接下來的兩小節講述這兩種成因。</w:t>
      </w:r>
    </w:p>
    <w:p w14:paraId="2A602A05" w14:textId="77777777" w:rsidR="00A37F3E" w:rsidRDefault="00A37F3E" w:rsidP="00A37F3E">
      <w:pPr>
        <w:pStyle w:val="Heading3"/>
        <w:rPr>
          <w:rStyle w:val="a0"/>
          <w:sz w:val="28"/>
          <w:szCs w:val="36"/>
        </w:rPr>
      </w:pPr>
      <w:bookmarkStart w:id="35" w:name="_Toc98354906"/>
      <w:r>
        <w:rPr>
          <w:rFonts w:hint="eastAsia"/>
          <w:lang w:val="en-US"/>
        </w:rPr>
        <w:t>構造優選排列</w:t>
      </w:r>
      <w:r>
        <w:rPr>
          <w:rStyle w:val="a0"/>
          <w:sz w:val="28"/>
          <w:szCs w:val="36"/>
        </w:rPr>
        <w:t>（</w:t>
      </w:r>
      <w:r w:rsidRPr="0053264A">
        <w:rPr>
          <w:rStyle w:val="a0"/>
          <w:sz w:val="28"/>
          <w:szCs w:val="36"/>
        </w:rPr>
        <w:t>Shape-Preferred Orientation</w:t>
      </w:r>
      <w:r>
        <w:rPr>
          <w:rStyle w:val="a0"/>
          <w:sz w:val="28"/>
          <w:szCs w:val="36"/>
        </w:rPr>
        <w:t>）</w:t>
      </w:r>
      <w:bookmarkEnd w:id="35"/>
    </w:p>
    <w:p w14:paraId="4638CB19" w14:textId="7138F4CE" w:rsidR="00A37F3E" w:rsidRDefault="00A37F3E" w:rsidP="0030551D">
      <w:pPr>
        <w:autoSpaceDE w:val="0"/>
        <w:autoSpaceDN w:val="0"/>
        <w:adjustRightInd w:val="0"/>
        <w:ind w:firstLine="480"/>
        <w:jc w:val="both"/>
        <w:rPr>
          <w:rStyle w:val="a0"/>
          <w:lang w:val="en-US"/>
        </w:rPr>
      </w:pPr>
      <w:r>
        <w:rPr>
          <w:rStyle w:val="a0"/>
          <w:rFonts w:hint="eastAsia"/>
        </w:rPr>
        <w:t>構造優選排列多發生地殼</w:t>
      </w:r>
      <w:r>
        <w:rPr>
          <w:rStyle w:val="a0"/>
          <w:rFonts w:hint="eastAsia"/>
          <w:lang w:val="en-US"/>
        </w:rPr>
        <w:t>厚度內</w:t>
      </w:r>
      <w:r>
        <w:rPr>
          <w:rStyle w:val="a0"/>
          <w:lang w:val="en-US"/>
        </w:rPr>
        <w:t>（</w:t>
      </w:r>
      <w:r>
        <w:rPr>
          <w:rStyle w:val="a0"/>
          <w:lang w:val="en-US"/>
        </w:rPr>
        <w:t>10</w:t>
      </w:r>
      <w:r w:rsidR="00D276EE">
        <w:rPr>
          <w:rStyle w:val="a0"/>
          <w:lang w:val="en-US"/>
        </w:rPr>
        <w:t>-</w:t>
      </w:r>
      <w:r>
        <w:rPr>
          <w:rStyle w:val="a0"/>
          <w:lang w:val="en-US"/>
        </w:rPr>
        <w:t>15</w:t>
      </w:r>
      <w:r>
        <w:rPr>
          <w:rStyle w:val="a0"/>
          <w:rFonts w:hint="eastAsia"/>
          <w:lang w:val="en-US"/>
        </w:rPr>
        <w:t>公里</w:t>
      </w:r>
      <w:r>
        <w:rPr>
          <w:rStyle w:val="a0"/>
          <w:lang w:val="en-US"/>
        </w:rPr>
        <w:t>）</w:t>
      </w:r>
      <w:r>
        <w:rPr>
          <w:rStyle w:val="a0"/>
          <w:rFonts w:hint="eastAsia"/>
          <w:lang w:val="en-US"/>
        </w:rPr>
        <w:t>，</w:t>
      </w:r>
      <w:r>
        <w:rPr>
          <w:rStyle w:val="a0"/>
          <w:rFonts w:hint="eastAsia"/>
        </w:rPr>
        <w:t>主要有兩種成因造成。第一種成因：受</w:t>
      </w:r>
      <w:r w:rsidRPr="00181AC0">
        <w:rPr>
          <w:rStyle w:val="a0"/>
          <w:rFonts w:hint="eastAsia"/>
        </w:rPr>
        <w:t>應力擠壓造成</w:t>
      </w:r>
      <w:r>
        <w:rPr>
          <w:rStyle w:val="a0"/>
          <w:rFonts w:hint="eastAsia"/>
        </w:rPr>
        <w:t>微小裂隙</w:t>
      </w:r>
      <w:r>
        <w:rPr>
          <w:rStyle w:val="a0"/>
          <w:lang w:val="en-US"/>
        </w:rPr>
        <w:t>（</w:t>
      </w:r>
      <w:r>
        <w:rPr>
          <w:rStyle w:val="a0"/>
          <w:lang w:val="en-US"/>
        </w:rPr>
        <w:t>micro-crack</w:t>
      </w:r>
      <w:r>
        <w:rPr>
          <w:rStyle w:val="a0"/>
          <w:lang w:val="en-US"/>
        </w:rPr>
        <w:t>）</w:t>
      </w:r>
      <w:r>
        <w:rPr>
          <w:rStyle w:val="a0"/>
          <w:rFonts w:hint="eastAsia"/>
          <w:lang w:val="en-US"/>
        </w:rPr>
        <w:t>間充滿水或是液體，其排列為</w:t>
      </w:r>
      <w:r>
        <w:rPr>
          <w:rStyle w:val="a0"/>
          <w:rFonts w:hint="eastAsia"/>
        </w:rPr>
        <w:t>平行應力方向或</w:t>
      </w:r>
      <w:r w:rsidRPr="00181AC0">
        <w:rPr>
          <w:rStyle w:val="a0"/>
          <w:rFonts w:hint="eastAsia"/>
        </w:rPr>
        <w:t>構造</w:t>
      </w:r>
      <w:r>
        <w:rPr>
          <w:rStyle w:val="a0"/>
          <w:rFonts w:hint="eastAsia"/>
        </w:rPr>
        <w:t>上的</w:t>
      </w:r>
      <w:r w:rsidRPr="00936FB8">
        <w:rPr>
          <w:rStyle w:val="a0"/>
          <w:rFonts w:hint="eastAsia"/>
        </w:rPr>
        <w:t>排列</w:t>
      </w:r>
      <w:r>
        <w:rPr>
          <w:rStyle w:val="a0"/>
          <w:rFonts w:hint="eastAsia"/>
        </w:rPr>
        <w:t>垂直應力方向</w:t>
      </w:r>
      <w:r>
        <w:rPr>
          <w:rStyle w:val="a0"/>
          <w:rFonts w:hint="eastAsia"/>
          <w:lang w:val="en-US"/>
        </w:rPr>
        <w:t>（圖</w:t>
      </w:r>
      <w:r>
        <w:rPr>
          <w:rStyle w:val="a0"/>
          <w:lang w:val="en-US"/>
        </w:rPr>
        <w:t>2.1</w:t>
      </w:r>
      <w:r>
        <w:rPr>
          <w:rStyle w:val="a0"/>
          <w:rFonts w:hint="eastAsia"/>
          <w:lang w:val="en-US"/>
        </w:rPr>
        <w:t>）。第二種成因：層狀排列的材料</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，疊加的層狀材料中，每層材料不同，但各自為均向性，地震波經過此材料時，仍將此層狀材料視為非均向性。</w:t>
      </w:r>
      <w:r>
        <w:rPr>
          <w:rStyle w:val="a0"/>
          <w:lang w:val="en-US"/>
        </w:rPr>
        <w:t>Sliver</w:t>
      </w:r>
      <w:r>
        <w:rPr>
          <w:rStyle w:val="a0"/>
          <w:lang w:val="en-US"/>
        </w:rPr>
        <w:t>（</w:t>
      </w:r>
      <w:r>
        <w:rPr>
          <w:rStyle w:val="a0"/>
          <w:lang w:val="en-US"/>
        </w:rPr>
        <w:t>1996</w:t>
      </w:r>
      <w:r>
        <w:rPr>
          <w:rStyle w:val="a0"/>
          <w:lang w:val="en-US"/>
        </w:rPr>
        <w:t>）</w:t>
      </w:r>
      <w:r>
        <w:rPr>
          <w:rStyle w:val="a0"/>
          <w:rFonts w:hint="eastAsia"/>
          <w:lang w:val="en-US"/>
        </w:rPr>
        <w:t>提及地殼的非均向性</w:t>
      </w:r>
      <w:r>
        <w:rPr>
          <w:rStyle w:val="a0"/>
          <w:lang w:val="en-US"/>
        </w:rPr>
        <w:t>（</w:t>
      </w:r>
      <w:r>
        <w:rPr>
          <w:rStyle w:val="a0"/>
          <w:lang w:val="en-US"/>
        </w:rPr>
        <w:t>crustal anisotropy</w:t>
      </w:r>
      <w:r>
        <w:rPr>
          <w:rStyle w:val="a0"/>
          <w:lang w:val="en-US"/>
        </w:rPr>
        <w:t>）</w:t>
      </w:r>
      <w:r>
        <w:rPr>
          <w:rStyle w:val="a0"/>
          <w:rFonts w:hint="eastAsia"/>
          <w:lang w:val="en-US"/>
        </w:rPr>
        <w:t>相對於地函非常的弱，因此</w:t>
      </w:r>
      <w:r w:rsidR="00B04866">
        <w:rPr>
          <w:rStyle w:val="a0"/>
          <w:rFonts w:hint="eastAsia"/>
          <w:lang w:val="en-US"/>
        </w:rPr>
        <w:t>在討論體波非均向性時</w:t>
      </w:r>
      <w:r>
        <w:rPr>
          <w:rStyle w:val="a0"/>
          <w:rFonts w:hint="eastAsia"/>
          <w:lang w:val="en-US"/>
        </w:rPr>
        <w:t>可忽略地殼的非均向性貢獻。</w:t>
      </w:r>
      <w:r w:rsidR="0030551D">
        <w:rPr>
          <w:rStyle w:val="a0"/>
          <w:rFonts w:hint="eastAsia"/>
          <w:lang w:val="en-US"/>
        </w:rPr>
        <w:t>但仍有無法忽視地殼非均向性的區域，例如：（</w:t>
      </w:r>
      <w:r w:rsidR="0030551D">
        <w:rPr>
          <w:rStyle w:val="a0"/>
          <w:lang w:val="en-US"/>
        </w:rPr>
        <w:t>1</w:t>
      </w:r>
      <w:r w:rsidR="0030551D">
        <w:rPr>
          <w:rStyle w:val="a0"/>
          <w:rFonts w:hint="eastAsia"/>
          <w:lang w:val="en-US"/>
        </w:rPr>
        <w:t>）</w:t>
      </w:r>
      <w:r>
        <w:rPr>
          <w:rStyle w:val="a0"/>
          <w:rFonts w:hint="eastAsia"/>
          <w:lang w:val="en-US"/>
        </w:rPr>
        <w:t>地殼較厚的區域</w:t>
      </w:r>
      <w:r w:rsidR="0030551D">
        <w:rPr>
          <w:rStyle w:val="a0"/>
          <w:rFonts w:hint="eastAsia"/>
          <w:lang w:val="en-US"/>
        </w:rPr>
        <w:t>，</w:t>
      </w:r>
      <w:r>
        <w:rPr>
          <w:rStyle w:val="a0"/>
          <w:rFonts w:hint="eastAsia"/>
          <w:lang w:val="en-US"/>
        </w:rPr>
        <w:t>例如：西藏高原</w:t>
      </w:r>
      <w:r w:rsidR="0030551D">
        <w:rPr>
          <w:rStyle w:val="a0"/>
          <w:rFonts w:hint="eastAsia"/>
          <w:lang w:val="en-US"/>
        </w:rPr>
        <w:t>（</w:t>
      </w:r>
      <w:r w:rsidR="0030551D">
        <w:rPr>
          <w:rStyle w:val="a0"/>
          <w:lang w:val="en-US"/>
        </w:rPr>
        <w:t>2</w:t>
      </w:r>
      <w:r w:rsidR="0030551D">
        <w:rPr>
          <w:rStyle w:val="a0"/>
          <w:rFonts w:hint="eastAsia"/>
          <w:lang w:val="en-US"/>
        </w:rPr>
        <w:t>）</w:t>
      </w:r>
      <w:r>
        <w:rPr>
          <w:rStyle w:val="a0"/>
          <w:rFonts w:hint="eastAsia"/>
          <w:lang w:val="en-US"/>
        </w:rPr>
        <w:t>強烈應力作用的區域，例如：美國的聖安德列斯斷層</w:t>
      </w:r>
      <w:r>
        <w:rPr>
          <w:rStyle w:val="a0"/>
          <w:lang w:val="en-US"/>
        </w:rPr>
        <w:t>（</w:t>
      </w:r>
      <w:proofErr w:type="spellStart"/>
      <w:r>
        <w:rPr>
          <w:rStyle w:val="a0"/>
          <w:lang w:val="en-US"/>
        </w:rPr>
        <w:t>Audet</w:t>
      </w:r>
      <w:proofErr w:type="spellEnd"/>
      <w:r>
        <w:rPr>
          <w:rStyle w:val="a0"/>
          <w:lang w:val="en-US"/>
        </w:rPr>
        <w:t>, 2015</w:t>
      </w:r>
      <w:r>
        <w:rPr>
          <w:rStyle w:val="a0"/>
          <w:lang w:val="en-US"/>
        </w:rPr>
        <w:t>）</w:t>
      </w:r>
      <w:r>
        <w:rPr>
          <w:rStyle w:val="a0"/>
          <w:rFonts w:hint="eastAsia"/>
          <w:lang w:val="en-US"/>
        </w:rPr>
        <w:t>、土耳其的北安納托利亞斷層（</w:t>
      </w:r>
      <w:proofErr w:type="spellStart"/>
      <w:r>
        <w:rPr>
          <w:rStyle w:val="a0"/>
          <w:lang w:val="en-US"/>
        </w:rPr>
        <w:t>Lemnifi</w:t>
      </w:r>
      <w:proofErr w:type="spellEnd"/>
      <w:r>
        <w:rPr>
          <w:rStyle w:val="a0"/>
          <w:lang w:val="en-US"/>
        </w:rPr>
        <w:t xml:space="preserve"> </w:t>
      </w:r>
      <w:r w:rsidRPr="00D276EE">
        <w:rPr>
          <w:rStyle w:val="a0"/>
          <w:i/>
          <w:iCs/>
          <w:lang w:val="en-US"/>
        </w:rPr>
        <w:t>et al.,</w:t>
      </w:r>
      <w:r>
        <w:rPr>
          <w:rStyle w:val="a0"/>
          <w:lang w:val="en-US"/>
        </w:rPr>
        <w:t xml:space="preserve"> 2017</w:t>
      </w:r>
      <w:r>
        <w:rPr>
          <w:rStyle w:val="a0"/>
          <w:rFonts w:hint="eastAsia"/>
          <w:lang w:val="en-US"/>
        </w:rPr>
        <w:t>），需要用複雜的非均向性</w:t>
      </w:r>
      <w:r>
        <w:rPr>
          <w:rStyle w:val="a0"/>
          <w:lang w:val="en-US"/>
        </w:rPr>
        <w:t>（</w:t>
      </w:r>
      <w:r>
        <w:rPr>
          <w:rStyle w:val="a0"/>
          <w:lang w:val="en-US"/>
        </w:rPr>
        <w:t>complex anisotropy</w:t>
      </w:r>
      <w:r>
        <w:rPr>
          <w:rStyle w:val="a0"/>
          <w:lang w:val="en-US"/>
        </w:rPr>
        <w:t>）</w:t>
      </w:r>
      <w:r>
        <w:rPr>
          <w:rStyle w:val="a0"/>
          <w:rFonts w:hint="eastAsia"/>
          <w:lang w:val="en-US"/>
        </w:rPr>
        <w:t>檢視。</w:t>
      </w:r>
    </w:p>
    <w:p w14:paraId="0BD44A4A" w14:textId="19D42E52" w:rsidR="00A37F3E" w:rsidRDefault="00A37F3E" w:rsidP="00A37F3E">
      <w:pPr>
        <w:pStyle w:val="NormalWeb"/>
        <w:ind w:firstLine="480"/>
        <w:jc w:val="both"/>
        <w:rPr>
          <w:rStyle w:val="a0"/>
        </w:rPr>
      </w:pPr>
      <w:r w:rsidRPr="00B459D0">
        <w:rPr>
          <w:rStyle w:val="a0"/>
          <w:rFonts w:hint="eastAsia"/>
        </w:rPr>
        <w:t>構造優選排列亦有可能發生在上部地函，部分熔融</w:t>
      </w:r>
      <w:r>
        <w:rPr>
          <w:rStyle w:val="a0"/>
        </w:rPr>
        <w:t>（</w:t>
      </w:r>
      <w:r w:rsidRPr="00B459D0">
        <w:rPr>
          <w:rStyle w:val="a0"/>
        </w:rPr>
        <w:t>partial melt</w:t>
      </w:r>
      <w:r>
        <w:rPr>
          <w:rStyle w:val="a0"/>
        </w:rPr>
        <w:t>）</w:t>
      </w:r>
      <w:r w:rsidRPr="00B459D0">
        <w:rPr>
          <w:rStyle w:val="a0"/>
          <w:rFonts w:hint="eastAsia"/>
        </w:rPr>
        <w:t>導致岩石非均向性特性改變，由於彈性性質</w:t>
      </w:r>
      <w:r>
        <w:rPr>
          <w:rStyle w:val="a0"/>
        </w:rPr>
        <w:t>（</w:t>
      </w:r>
      <w:r w:rsidRPr="00B459D0">
        <w:rPr>
          <w:rStyle w:val="a0"/>
        </w:rPr>
        <w:t>elastic properties</w:t>
      </w:r>
      <w:r>
        <w:rPr>
          <w:rStyle w:val="a0"/>
        </w:rPr>
        <w:t>）</w:t>
      </w:r>
      <w:r w:rsidRPr="00B459D0">
        <w:rPr>
          <w:rStyle w:val="a0"/>
          <w:rFonts w:hint="eastAsia"/>
        </w:rPr>
        <w:t>相對周圍介質強烈地不同，受到變形後使熔融物質排列成片狀</w:t>
      </w:r>
      <w:r>
        <w:rPr>
          <w:rStyle w:val="a0"/>
        </w:rPr>
        <w:t>（</w:t>
      </w:r>
      <w:r w:rsidRPr="00B459D0">
        <w:rPr>
          <w:rStyle w:val="a0"/>
        </w:rPr>
        <w:t>sheet</w:t>
      </w:r>
      <w:r>
        <w:rPr>
          <w:rStyle w:val="a0"/>
        </w:rPr>
        <w:t>）</w:t>
      </w:r>
      <w:r w:rsidRPr="00B459D0">
        <w:rPr>
          <w:rStyle w:val="a0"/>
          <w:rFonts w:hint="eastAsia"/>
        </w:rPr>
        <w:t>、管狀</w:t>
      </w:r>
      <w:r>
        <w:rPr>
          <w:rStyle w:val="a0"/>
          <w:rFonts w:hint="eastAsia"/>
        </w:rPr>
        <w:t>（</w:t>
      </w:r>
      <w:r w:rsidRPr="00B459D0">
        <w:rPr>
          <w:rStyle w:val="a0"/>
        </w:rPr>
        <w:t>tubules</w:t>
      </w:r>
      <w:r>
        <w:rPr>
          <w:rStyle w:val="a0"/>
        </w:rPr>
        <w:t>）</w:t>
      </w:r>
      <w:r w:rsidRPr="00B459D0">
        <w:rPr>
          <w:rStyle w:val="a0"/>
          <w:rFonts w:hint="eastAsia"/>
        </w:rPr>
        <w:t>或是盤狀</w:t>
      </w:r>
      <w:r>
        <w:rPr>
          <w:rStyle w:val="a0"/>
          <w:rFonts w:hint="eastAsia"/>
        </w:rPr>
        <w:t>（</w:t>
      </w:r>
      <w:r w:rsidRPr="00B459D0">
        <w:rPr>
          <w:rStyle w:val="a0"/>
        </w:rPr>
        <w:t>disks</w:t>
      </w:r>
      <w:r>
        <w:rPr>
          <w:rStyle w:val="a0"/>
        </w:rPr>
        <w:t>）</w:t>
      </w:r>
      <w:r w:rsidRPr="00B459D0">
        <w:rPr>
          <w:rStyle w:val="a0"/>
          <w:rFonts w:hint="eastAsia"/>
        </w:rPr>
        <w:t>的型態</w:t>
      </w:r>
      <w:r>
        <w:rPr>
          <w:rStyle w:val="a0"/>
        </w:rPr>
        <w:t>（</w:t>
      </w:r>
      <w:r w:rsidRPr="00B459D0">
        <w:rPr>
          <w:rStyle w:val="a0"/>
        </w:rPr>
        <w:t>Long, M. D., &amp; Silver, P. G., 2009</w:t>
      </w:r>
      <w:r>
        <w:rPr>
          <w:rStyle w:val="a0"/>
          <w:rFonts w:hint="eastAsia"/>
          <w:lang w:val="en-US"/>
        </w:rPr>
        <w:t>；</w:t>
      </w:r>
      <w:r w:rsidRPr="00B459D0">
        <w:rPr>
          <w:rStyle w:val="a0"/>
        </w:rPr>
        <w:t xml:space="preserve">Zimmerman </w:t>
      </w:r>
      <w:r w:rsidRPr="00B04866">
        <w:rPr>
          <w:rStyle w:val="a0"/>
          <w:i/>
          <w:iCs/>
        </w:rPr>
        <w:t>et al.,</w:t>
      </w:r>
      <w:r w:rsidRPr="00B459D0">
        <w:rPr>
          <w:rStyle w:val="a0"/>
        </w:rPr>
        <w:t xml:space="preserve"> 1999</w:t>
      </w:r>
      <w:r>
        <w:rPr>
          <w:rStyle w:val="a0"/>
        </w:rPr>
        <w:t>）</w:t>
      </w:r>
      <w:r w:rsidRPr="00B459D0">
        <w:rPr>
          <w:rStyle w:val="a0"/>
          <w:rFonts w:hint="eastAsia"/>
        </w:rPr>
        <w:t>。</w:t>
      </w:r>
      <w:r>
        <w:rPr>
          <w:rStyle w:val="a0"/>
          <w:rFonts w:hint="eastAsia"/>
        </w:rPr>
        <w:t>但</w:t>
      </w:r>
      <w:r w:rsidRPr="00B459D0">
        <w:rPr>
          <w:rStyle w:val="a0"/>
          <w:rFonts w:hint="eastAsia"/>
        </w:rPr>
        <w:t>部分熔融</w:t>
      </w:r>
      <w:r>
        <w:rPr>
          <w:rStyle w:val="a0"/>
          <w:rFonts w:hint="eastAsia"/>
        </w:rPr>
        <w:t>造成</w:t>
      </w:r>
      <w:r w:rsidRPr="00324F03">
        <w:rPr>
          <w:rStyle w:val="a0"/>
        </w:rPr>
        <w:t>SPO</w:t>
      </w:r>
      <w:r w:rsidRPr="00324F03">
        <w:rPr>
          <w:rStyle w:val="a0"/>
          <w:rFonts w:hint="eastAsia"/>
        </w:rPr>
        <w:t>的實例在地球並非常見，例如：中洋脊</w:t>
      </w:r>
      <w:r w:rsidRPr="00324F03">
        <w:rPr>
          <w:rStyle w:val="a0"/>
        </w:rPr>
        <w:t>（</w:t>
      </w:r>
      <w:r w:rsidRPr="00324F03">
        <w:rPr>
          <w:rStyle w:val="a0"/>
        </w:rPr>
        <w:t>mid-ocean ridge</w:t>
      </w:r>
      <w:r w:rsidRPr="00324F03">
        <w:rPr>
          <w:rStyle w:val="a0"/>
        </w:rPr>
        <w:t>）</w:t>
      </w:r>
      <w:r w:rsidRPr="00324F03">
        <w:rPr>
          <w:rStyle w:val="a0"/>
          <w:rFonts w:hint="eastAsia"/>
        </w:rPr>
        <w:t>，張裂帶</w:t>
      </w:r>
      <w:r w:rsidRPr="00324F03">
        <w:rPr>
          <w:rStyle w:val="a0"/>
        </w:rPr>
        <w:t>（</w:t>
      </w:r>
      <w:r w:rsidRPr="00324F03">
        <w:rPr>
          <w:rStyle w:val="a0"/>
        </w:rPr>
        <w:t xml:space="preserve">rift zone; Kendall </w:t>
      </w:r>
      <w:r w:rsidRPr="00F7402C">
        <w:rPr>
          <w:rStyle w:val="a0"/>
          <w:i/>
          <w:iCs/>
        </w:rPr>
        <w:t>et al.,</w:t>
      </w:r>
      <w:r w:rsidRPr="00324F03">
        <w:rPr>
          <w:rStyle w:val="a0"/>
        </w:rPr>
        <w:t xml:space="preserve"> 2005</w:t>
      </w:r>
      <w:r w:rsidRPr="00324F03">
        <w:rPr>
          <w:rStyle w:val="a0"/>
        </w:rPr>
        <w:t>）</w:t>
      </w:r>
      <w:r w:rsidRPr="00324F03">
        <w:rPr>
          <w:rStyle w:val="a0"/>
          <w:rFonts w:hint="eastAsia"/>
        </w:rPr>
        <w:t>。</w:t>
      </w:r>
    </w:p>
    <w:p w14:paraId="6C323C3D" w14:textId="77777777" w:rsidR="00A37F3E" w:rsidRDefault="00A37F3E" w:rsidP="00A37F3E">
      <w:pPr>
        <w:pStyle w:val="Heading3"/>
        <w:rPr>
          <w:lang w:val="en-US"/>
        </w:rPr>
      </w:pPr>
      <w:bookmarkStart w:id="36" w:name="_Toc98354907"/>
      <w:r>
        <w:rPr>
          <w:rFonts w:hint="eastAsia"/>
          <w:lang w:val="en-US"/>
        </w:rPr>
        <w:lastRenderedPageBreak/>
        <w:t>晶格優選排列（</w:t>
      </w:r>
      <w:r>
        <w:rPr>
          <w:lang w:val="en-US"/>
        </w:rPr>
        <w:t>Lattice-Preferred Orientation</w:t>
      </w:r>
      <w:r>
        <w:rPr>
          <w:rFonts w:hint="eastAsia"/>
          <w:lang w:val="en-US"/>
        </w:rPr>
        <w:t>）</w:t>
      </w:r>
      <w:bookmarkEnd w:id="36"/>
    </w:p>
    <w:p w14:paraId="5E3DDD2E" w14:textId="5DE8D8F6" w:rsidR="00A37F3E" w:rsidRDefault="00A37F3E" w:rsidP="00A37F3E">
      <w:pPr>
        <w:autoSpaceDE w:val="0"/>
        <w:autoSpaceDN w:val="0"/>
        <w:adjustRightInd w:val="0"/>
        <w:ind w:firstLine="480"/>
        <w:jc w:val="both"/>
        <w:rPr>
          <w:rStyle w:val="a0"/>
          <w:lang w:val="en-US"/>
        </w:rPr>
      </w:pPr>
      <w:r>
        <w:rPr>
          <w:rStyle w:val="a0"/>
          <w:rFonts w:hint="eastAsia"/>
          <w:lang w:val="en-US"/>
        </w:rPr>
        <w:t>晶格優選排列的成因</w:t>
      </w:r>
      <w:r w:rsidR="001E2A33">
        <w:rPr>
          <w:rStyle w:val="a0"/>
          <w:rFonts w:hint="eastAsia"/>
          <w:lang w:val="en-US"/>
        </w:rPr>
        <w:t>，</w:t>
      </w:r>
      <w:r>
        <w:rPr>
          <w:rStyle w:val="a0"/>
          <w:rFonts w:hint="eastAsia"/>
          <w:lang w:val="en-US"/>
        </w:rPr>
        <w:t>為礦物受到塑性變形</w:t>
      </w:r>
      <w:r>
        <w:rPr>
          <w:rStyle w:val="a0"/>
          <w:lang w:val="en-US"/>
        </w:rPr>
        <w:t>（</w:t>
      </w:r>
      <w:r>
        <w:rPr>
          <w:rStyle w:val="a0"/>
          <w:lang w:val="en-US"/>
        </w:rPr>
        <w:t>plastic deformation</w:t>
      </w:r>
      <w:r>
        <w:rPr>
          <w:rStyle w:val="a0"/>
          <w:lang w:val="en-US"/>
        </w:rPr>
        <w:t>）</w:t>
      </w:r>
      <w:r>
        <w:rPr>
          <w:rStyle w:val="a0"/>
          <w:rFonts w:hint="eastAsia"/>
          <w:lang w:val="en-US"/>
        </w:rPr>
        <w:t>後</w:t>
      </w:r>
      <w:r w:rsidR="00550283">
        <w:rPr>
          <w:rStyle w:val="a0"/>
          <w:rFonts w:hint="eastAsia"/>
          <w:lang w:val="en-US"/>
        </w:rPr>
        <w:t>，</w:t>
      </w:r>
      <w:r>
        <w:rPr>
          <w:rStyle w:val="a0"/>
          <w:rFonts w:hint="eastAsia"/>
          <w:lang w:val="en-US"/>
        </w:rPr>
        <w:t>沿晶格排列成該礦物偏好的方向。礦物非均向性程度使用</w:t>
      </w:r>
      <m:oMath>
        <m:r>
          <w:rPr>
            <w:rStyle w:val="a0"/>
            <w:rFonts w:ascii="Cambria Math" w:hAnsi="Cambria Math" w:hint="eastAsia"/>
            <w:lang w:val="en-US"/>
          </w:rPr>
          <m:t>k</m:t>
        </m:r>
      </m:oMath>
      <w:r>
        <w:rPr>
          <w:rStyle w:val="a0"/>
          <w:rFonts w:hint="eastAsia"/>
          <w:lang w:val="en-US"/>
        </w:rPr>
        <w:t>值表示，其中</w:t>
      </w:r>
      <m:oMath>
        <m:r>
          <w:rPr>
            <w:rStyle w:val="a0"/>
            <w:rFonts w:ascii="Cambria Math" w:hAnsi="Cambria Math" w:hint="eastAsia"/>
            <w:lang w:val="en-US"/>
          </w:rPr>
          <m:t>k</m:t>
        </m:r>
        <m:r>
          <w:rPr>
            <w:rStyle w:val="a0"/>
            <w:rFonts w:ascii="Cambria Math" w:hAnsi="Cambria Math"/>
            <w:lang w:val="en-US"/>
          </w:rPr>
          <m:t>=(</m:t>
        </m:r>
        <m:sSub>
          <m:sSubPr>
            <m:ctrlPr>
              <w:rPr>
                <w:rStyle w:val="a0"/>
                <w:rFonts w:ascii="Cambria Math" w:hAnsi="Cambria Math" w:hint="eastAsia"/>
                <w:i/>
                <w:lang w:val="en-US"/>
              </w:rPr>
            </m:ctrlPr>
          </m:sSubPr>
          <m:e>
            <m:r>
              <w:rPr>
                <w:rStyle w:val="a0"/>
                <w:rFonts w:ascii="Cambria Math" w:hAnsi="Cambria Math"/>
                <w:lang w:val="en-US"/>
              </w:rPr>
              <m:t>V</m:t>
            </m:r>
            <m:ctrlPr>
              <w:rPr>
                <w:rStyle w:val="a0"/>
                <w:rFonts w:ascii="Cambria Math" w:hAnsi="Cambria Math"/>
                <w:i/>
                <w:lang w:val="en-US"/>
              </w:rPr>
            </m:ctrlPr>
          </m:e>
          <m:sub>
            <m:r>
              <w:rPr>
                <w:rStyle w:val="a0"/>
                <w:rFonts w:ascii="Cambria Math" w:hAnsi="Cambria Math"/>
                <w:lang w:val="en-US"/>
              </w:rPr>
              <m:t>max</m:t>
            </m:r>
            <m:ctrlPr>
              <w:rPr>
                <w:rStyle w:val="a0"/>
                <w:rFonts w:ascii="Cambria Math" w:hAnsi="Cambria Math"/>
                <w:i/>
                <w:lang w:val="en-US"/>
              </w:rPr>
            </m:ctrlP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min</m:t>
            </m:r>
          </m:sub>
        </m:sSub>
        <m:r>
          <w:rPr>
            <w:rStyle w:val="a0"/>
            <w:rFonts w:ascii="Cambria Math" w:hAnsi="Cambria Math" w:hint="eastAsia"/>
            <w:lang w:val="en-US"/>
          </w:rPr>
          <m:t>)</m:t>
        </m:r>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mean</m:t>
            </m:r>
          </m:sub>
        </m:sSub>
      </m:oMath>
      <w:r>
        <w:rPr>
          <w:rStyle w:val="a0"/>
          <w:rFonts w:hint="eastAsia"/>
          <w:lang w:val="en-US"/>
        </w:rPr>
        <w:t>，即在不同晶面上地震波用不同速度</w:t>
      </w:r>
      <w:r w:rsidR="001E2A33">
        <w:rPr>
          <w:rStyle w:val="a0"/>
          <w:rFonts w:hint="eastAsia"/>
          <w:lang w:val="en-US"/>
        </w:rPr>
        <w:t>傳遞</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。以地殼為例，雲母</w:t>
      </w:r>
      <w:r>
        <w:rPr>
          <w:rStyle w:val="a0"/>
          <w:lang w:val="en-US"/>
        </w:rPr>
        <w:t>（</w:t>
      </w:r>
      <w:r>
        <w:rPr>
          <w:rStyle w:val="a0"/>
          <w:lang w:val="en-US"/>
        </w:rPr>
        <w:t>mica</w:t>
      </w:r>
      <w:r>
        <w:rPr>
          <w:rStyle w:val="a0"/>
          <w:lang w:val="en-US"/>
        </w:rPr>
        <w:t>）</w:t>
      </w:r>
      <w:r>
        <w:rPr>
          <w:rStyle w:val="a0"/>
          <w:rFonts w:hint="eastAsia"/>
          <w:lang w:val="en-US"/>
        </w:rPr>
        <w:t>屬於非均向性強烈的礦物，</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60%</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值高達</w:t>
      </w:r>
      <w:r>
        <w:rPr>
          <w:rStyle w:val="a0"/>
          <w:lang w:val="en-US"/>
        </w:rPr>
        <w:t>110%</w:t>
      </w:r>
      <w:r>
        <w:rPr>
          <w:rStyle w:val="a0"/>
          <w:rFonts w:hint="eastAsia"/>
          <w:lang w:val="en-US"/>
        </w:rPr>
        <w:t>；以上部地函為例，上部地函主要的非均向性礦物：橄欖石</w:t>
      </w:r>
      <w:r>
        <w:rPr>
          <w:rStyle w:val="a0"/>
          <w:lang w:val="en-US"/>
        </w:rPr>
        <w:t>（</w:t>
      </w:r>
      <w:r>
        <w:rPr>
          <w:rStyle w:val="a0"/>
          <w:lang w:val="en-US"/>
        </w:rPr>
        <w:t>olivine</w:t>
      </w:r>
      <w:r>
        <w:rPr>
          <w:rStyle w:val="a0"/>
          <w:lang w:val="en-US"/>
        </w:rPr>
        <w:t>）</w:t>
      </w:r>
      <w:r w:rsidR="00B04866">
        <w:rPr>
          <w:rStyle w:val="a0"/>
          <w:rFonts w:hint="eastAsia"/>
          <w:lang w:val="en-US"/>
        </w:rPr>
        <w:t>與</w:t>
      </w:r>
      <w:r w:rsidR="00B04866">
        <w:rPr>
          <w:rStyle w:val="a0"/>
          <w:rFonts w:hint="eastAsia"/>
        </w:rPr>
        <w:t>石榴石</w:t>
      </w:r>
      <w:r w:rsidR="00B04866">
        <w:rPr>
          <w:rStyle w:val="a0"/>
          <w:lang w:val="en-US"/>
        </w:rPr>
        <w:t>（</w:t>
      </w:r>
      <w:r w:rsidR="00B04866">
        <w:rPr>
          <w:rStyle w:val="a0"/>
          <w:lang w:val="en-US"/>
        </w:rPr>
        <w:t>garnet</w:t>
      </w:r>
      <w:r w:rsidR="00B04866">
        <w:rPr>
          <w:rStyle w:val="a0"/>
          <w:lang w:val="en-US"/>
        </w:rPr>
        <w:t>）</w:t>
      </w:r>
      <w:r>
        <w:rPr>
          <w:rStyle w:val="a0"/>
          <w:rFonts w:hint="eastAsia"/>
          <w:lang w:val="en-US"/>
        </w:rPr>
        <w:t>，</w:t>
      </w:r>
      <w:r w:rsidR="00B04866">
        <w:rPr>
          <w:rStyle w:val="a0"/>
          <w:rFonts w:hint="eastAsia"/>
          <w:lang w:val="en-US"/>
        </w:rPr>
        <w:t>前者</w:t>
      </w:r>
      <w:r>
        <w:rPr>
          <w:rStyle w:val="a0"/>
          <w:rFonts w:hint="eastAsia"/>
          <w:lang w:val="en-US"/>
        </w:rPr>
        <w:t>對於</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w:t>
      </w:r>
      <w:r>
        <w:rPr>
          <w:rStyle w:val="a0"/>
          <w:lang w:val="en-US"/>
        </w:rPr>
        <w:t>~25%</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~22%</w:t>
      </w:r>
      <w:r>
        <w:rPr>
          <w:rStyle w:val="a0"/>
          <w:rFonts w:hint="eastAsia"/>
          <w:lang w:val="en-US"/>
        </w:rPr>
        <w:t>；</w:t>
      </w:r>
      <w:r w:rsidR="00B04866">
        <w:rPr>
          <w:rStyle w:val="a0"/>
          <w:rFonts w:hint="eastAsia"/>
          <w:lang w:val="en-US"/>
        </w:rPr>
        <w:t>後者</w:t>
      </w:r>
      <w:r>
        <w:rPr>
          <w:rStyle w:val="a0"/>
          <w:rFonts w:hint="eastAsia"/>
          <w:lang w:val="en-US"/>
        </w:rPr>
        <w:t>的</w:t>
      </w:r>
      <m:oMath>
        <m:r>
          <w:rPr>
            <w:rStyle w:val="a0"/>
            <w:rFonts w:ascii="Cambria Math" w:hAnsi="Cambria Math" w:hint="eastAsia"/>
            <w:lang w:val="en-US"/>
          </w:rPr>
          <m:t>k</m:t>
        </m:r>
      </m:oMath>
      <w:r>
        <w:rPr>
          <w:rStyle w:val="a0"/>
          <w:rFonts w:hint="eastAsia"/>
          <w:lang w:val="en-US"/>
        </w:rPr>
        <w:t>值</w:t>
      </w:r>
      <w:r>
        <w:rPr>
          <w:rStyle w:val="a0"/>
          <w:lang w:val="en-US"/>
        </w:rPr>
        <w:t>&lt;1%</w:t>
      </w:r>
      <w:r>
        <w:rPr>
          <w:rStyle w:val="a0"/>
          <w:rFonts w:hint="eastAsia"/>
          <w:lang w:val="en-US"/>
        </w:rPr>
        <w:t>，因此</w:t>
      </w:r>
      <w:r w:rsidR="00B04866">
        <w:rPr>
          <w:rStyle w:val="a0"/>
          <w:rFonts w:hint="eastAsia"/>
          <w:lang w:val="en-US"/>
        </w:rPr>
        <w:t>在討論地函的</w:t>
      </w:r>
      <w:r w:rsidR="00B04866">
        <w:rPr>
          <w:rStyle w:val="a0"/>
          <w:lang w:val="en-US"/>
        </w:rPr>
        <w:t>LPO</w:t>
      </w:r>
      <w:r w:rsidR="00B04866">
        <w:rPr>
          <w:rStyle w:val="a0"/>
          <w:rFonts w:hint="eastAsia"/>
          <w:lang w:val="en-US"/>
        </w:rPr>
        <w:t>時，橄欖石為主要貢獻非均向性的礦物</w:t>
      </w:r>
      <w:r>
        <w:rPr>
          <w:rStyle w:val="a0"/>
          <w:rFonts w:hint="eastAsia"/>
          <w:lang w:val="en-US"/>
        </w:rPr>
        <w:t>（</w:t>
      </w:r>
      <w:r>
        <w:rPr>
          <w:rStyle w:val="a0"/>
          <w:lang w:val="en-US"/>
        </w:rPr>
        <w:t xml:space="preserve">Stein and </w:t>
      </w:r>
      <w:proofErr w:type="spellStart"/>
      <w:r>
        <w:rPr>
          <w:rStyle w:val="a0"/>
          <w:lang w:val="en-US"/>
        </w:rPr>
        <w:t>Wysession</w:t>
      </w:r>
      <w:proofErr w:type="spellEnd"/>
      <w:r>
        <w:rPr>
          <w:rStyle w:val="a0"/>
          <w:lang w:val="en-US"/>
        </w:rPr>
        <w:t>, 2011</w:t>
      </w:r>
      <w:r>
        <w:rPr>
          <w:rStyle w:val="a0"/>
          <w:lang w:val="en-US"/>
        </w:rPr>
        <w:t>）</w:t>
      </w:r>
      <w:r>
        <w:rPr>
          <w:rStyle w:val="a0"/>
          <w:rFonts w:hint="eastAsia"/>
          <w:lang w:val="en-US"/>
        </w:rPr>
        <w:t>。</w:t>
      </w:r>
    </w:p>
    <w:p w14:paraId="065B12A5" w14:textId="77777777" w:rsidR="00A37F3E" w:rsidRPr="00EE77E6" w:rsidRDefault="00A37F3E" w:rsidP="00A37F3E">
      <w:pPr>
        <w:autoSpaceDE w:val="0"/>
        <w:autoSpaceDN w:val="0"/>
        <w:adjustRightInd w:val="0"/>
        <w:ind w:firstLine="480"/>
        <w:jc w:val="both"/>
        <w:rPr>
          <w:rStyle w:val="a0"/>
          <w:lang w:val="en-US"/>
        </w:rPr>
      </w:pPr>
      <w:r>
        <w:rPr>
          <w:rStyle w:val="a0"/>
          <w:rFonts w:hint="eastAsia"/>
          <w:lang w:val="en-US"/>
        </w:rPr>
        <w:t>對於上部地函而言，需要有相對較強的力造成礦物晶格排列改變，若岩石圈與軟流圈耦合良好，當板塊運動時，簡單剪力</w:t>
      </w:r>
      <w:r>
        <w:rPr>
          <w:rStyle w:val="a0"/>
          <w:lang w:val="en-US"/>
        </w:rPr>
        <w:t>（</w:t>
      </w:r>
      <w:r>
        <w:rPr>
          <w:rStyle w:val="a0"/>
          <w:lang w:val="en-US"/>
        </w:rPr>
        <w:t>simple shear</w:t>
      </w:r>
      <w:r>
        <w:rPr>
          <w:rStyle w:val="a0"/>
          <w:lang w:val="en-US"/>
        </w:rPr>
        <w:t>）</w:t>
      </w:r>
      <w:r>
        <w:rPr>
          <w:rStyle w:val="a0"/>
          <w:rFonts w:hint="eastAsia"/>
          <w:lang w:val="en-US"/>
        </w:rPr>
        <w:t>即為該剪切力，讓橄欖石根據其含水量、溫壓條件</w:t>
      </w:r>
      <w:r>
        <w:rPr>
          <w:rStyle w:val="a0"/>
          <w:rFonts w:hint="eastAsia"/>
        </w:rPr>
        <w:t>有不同種類</w:t>
      </w:r>
      <w:r>
        <w:rPr>
          <w:rStyle w:val="a0"/>
          <w:lang w:val="en-US"/>
        </w:rPr>
        <w:t>（</w:t>
      </w:r>
      <w:r>
        <w:rPr>
          <w:rStyle w:val="a0"/>
          <w:rFonts w:hint="eastAsia"/>
          <w:lang w:val="en-US"/>
        </w:rPr>
        <w:t>圖</w:t>
      </w:r>
      <w:r>
        <w:rPr>
          <w:rStyle w:val="a0"/>
          <w:lang w:val="en-US"/>
        </w:rPr>
        <w:t>2.4</w:t>
      </w:r>
      <w:r>
        <w:rPr>
          <w:rStyle w:val="a0"/>
          <w:lang w:val="en-US"/>
        </w:rPr>
        <w:t>）</w:t>
      </w:r>
      <w:r>
        <w:rPr>
          <w:rStyle w:val="a0"/>
          <w:rFonts w:hint="eastAsia"/>
          <w:lang w:val="en-US"/>
        </w:rPr>
        <w:t>，表</w:t>
      </w:r>
      <w:r>
        <w:rPr>
          <w:rStyle w:val="a0"/>
          <w:lang w:val="en-US"/>
        </w:rPr>
        <w:t>2.1</w:t>
      </w:r>
      <w:r>
        <w:rPr>
          <w:rStyle w:val="a0"/>
          <w:rFonts w:hint="eastAsia"/>
          <w:lang w:val="en-US"/>
        </w:rPr>
        <w:t>為對應之滑移系統</w:t>
      </w:r>
      <w:r>
        <w:rPr>
          <w:rStyle w:val="a0"/>
          <w:lang w:val="en-US"/>
        </w:rPr>
        <w:t>（</w:t>
      </w:r>
      <w:r>
        <w:rPr>
          <w:rStyle w:val="a0"/>
          <w:lang w:val="en-US"/>
        </w:rPr>
        <w:t>slip system</w:t>
      </w:r>
      <w:r>
        <w:rPr>
          <w:rStyle w:val="a0"/>
          <w:lang w:val="en-US"/>
        </w:rPr>
        <w:t>）</w:t>
      </w:r>
      <w:r>
        <w:rPr>
          <w:rStyle w:val="a0"/>
          <w:rFonts w:hint="eastAsia"/>
          <w:lang w:val="en-US"/>
        </w:rPr>
        <w:t>。</w:t>
      </w:r>
    </w:p>
    <w:p w14:paraId="6EE6EAC0" w14:textId="30AB833B" w:rsidR="00A37F3E" w:rsidRDefault="00A37F3E" w:rsidP="00A37F3E">
      <w:pPr>
        <w:autoSpaceDE w:val="0"/>
        <w:autoSpaceDN w:val="0"/>
        <w:adjustRightInd w:val="0"/>
        <w:ind w:firstLine="480"/>
        <w:jc w:val="both"/>
        <w:rPr>
          <w:lang w:val="en-US"/>
        </w:rPr>
      </w:pPr>
      <w:r>
        <w:rPr>
          <w:rStyle w:val="a0"/>
          <w:rFonts w:hint="eastAsia"/>
          <w:lang w:val="en-US"/>
        </w:rPr>
        <w:t>分佈最為廣泛的</w:t>
      </w:r>
      <w:r>
        <w:rPr>
          <w:rStyle w:val="a0"/>
          <w:lang w:val="en-US"/>
        </w:rPr>
        <w:t>A</w:t>
      </w:r>
      <w:r>
        <w:rPr>
          <w:rStyle w:val="a0"/>
          <w:rFonts w:hint="eastAsia"/>
          <w:lang w:val="en-US"/>
        </w:rPr>
        <w:t>型橄欖石</w:t>
      </w:r>
      <w:r>
        <w:rPr>
          <w:rStyle w:val="a0"/>
          <w:lang w:val="en-US"/>
        </w:rPr>
        <w:t>（</w:t>
      </w:r>
      <w:proofErr w:type="spellStart"/>
      <w:r>
        <w:rPr>
          <w:rStyle w:val="a0"/>
          <w:lang w:val="en-US"/>
        </w:rPr>
        <w:t>Isma</w:t>
      </w:r>
      <w:proofErr w:type="spellEnd"/>
      <w:r w:rsidRPr="009F410B">
        <w:rPr>
          <w:rFonts w:eastAsia="Times New Roman" w:cs="Times New Roman"/>
          <w:color w:val="auto"/>
          <w:kern w:val="0"/>
          <w:szCs w:val="24"/>
        </w:rPr>
        <w:t>ı̈</w:t>
      </w:r>
      <w:r>
        <w:rPr>
          <w:rStyle w:val="a0"/>
          <w:lang w:val="en-US"/>
        </w:rPr>
        <w:t xml:space="preserve">l </w:t>
      </w:r>
      <w:r w:rsidR="00D276EE">
        <w:rPr>
          <w:rStyle w:val="a0"/>
          <w:lang w:val="en-US"/>
        </w:rPr>
        <w:t>and</w:t>
      </w:r>
      <w:r>
        <w:rPr>
          <w:rStyle w:val="a0"/>
          <w:rFonts w:hint="eastAsia"/>
          <w:lang w:val="en-US"/>
        </w:rPr>
        <w:t xml:space="preserve"> </w:t>
      </w:r>
      <w:proofErr w:type="spellStart"/>
      <w:r>
        <w:rPr>
          <w:rStyle w:val="a0"/>
          <w:lang w:val="en-US"/>
        </w:rPr>
        <w:t>Mainprice</w:t>
      </w:r>
      <w:proofErr w:type="spellEnd"/>
      <w:r>
        <w:rPr>
          <w:rStyle w:val="a0"/>
          <w:lang w:val="en-US"/>
        </w:rPr>
        <w:t>, 1998</w:t>
      </w:r>
      <w:r>
        <w:rPr>
          <w:rStyle w:val="a0"/>
          <w:lang w:val="en-US"/>
        </w:rPr>
        <w:t>）</w:t>
      </w:r>
      <w:r>
        <w:rPr>
          <w:rStyle w:val="a0"/>
          <w:rFonts w:hint="eastAsia"/>
          <w:lang w:val="en-US"/>
        </w:rPr>
        <w:t>，多在適度的溫壓條件與低含水量的岩石圈發展；</w:t>
      </w:r>
      <w:r>
        <w:rPr>
          <w:rFonts w:hint="eastAsia"/>
          <w:lang w:val="en-US"/>
        </w:rPr>
        <w:t>隨含水量增加，主導礦物為</w:t>
      </w:r>
      <w:r>
        <w:rPr>
          <w:lang w:val="en-US"/>
        </w:rPr>
        <w:t>E</w:t>
      </w:r>
      <w:r>
        <w:rPr>
          <w:rFonts w:hint="eastAsia"/>
          <w:lang w:val="en-US"/>
        </w:rPr>
        <w:t>型橄欖石</w:t>
      </w:r>
      <w:r w:rsidR="005D47B7">
        <w:rPr>
          <w:rFonts w:hint="eastAsia"/>
          <w:lang w:val="en-US"/>
        </w:rPr>
        <w:t>，</w:t>
      </w:r>
      <w:r>
        <w:rPr>
          <w:rFonts w:hint="eastAsia"/>
          <w:lang w:val="en-US"/>
        </w:rPr>
        <w:t>多在軟流圈環境發展，接續是</w:t>
      </w:r>
      <w:r>
        <w:rPr>
          <w:lang w:val="en-US"/>
        </w:rPr>
        <w:t>C</w:t>
      </w:r>
      <w:r>
        <w:rPr>
          <w:rFonts w:hint="eastAsia"/>
          <w:lang w:val="en-US"/>
        </w:rPr>
        <w:t>型，其相較</w:t>
      </w:r>
      <w:r>
        <w:rPr>
          <w:rFonts w:hint="eastAsia"/>
          <w:lang w:val="en-US"/>
        </w:rPr>
        <w:t>E</w:t>
      </w:r>
      <w:r>
        <w:rPr>
          <w:rFonts w:hint="eastAsia"/>
          <w:lang w:val="en-US"/>
        </w:rPr>
        <w:t>型含水量更多，</w:t>
      </w:r>
      <w:r w:rsidR="005D47B7">
        <w:rPr>
          <w:rFonts w:hint="eastAsia"/>
          <w:lang w:val="en-US"/>
        </w:rPr>
        <w:t>適合</w:t>
      </w:r>
      <w:r>
        <w:rPr>
          <w:rFonts w:hint="eastAsia"/>
          <w:lang w:val="en-US"/>
        </w:rPr>
        <w:t>在地幔</w:t>
      </w:r>
      <w:r>
        <w:rPr>
          <w:rFonts w:ascii="Apple Color Emoji" w:hAnsi="Apple Color Emoji" w:cs="Apple Color Emoji" w:hint="eastAsia"/>
          <w:lang w:val="en-US"/>
        </w:rPr>
        <w:t>柱</w:t>
      </w:r>
      <w:r>
        <w:rPr>
          <w:rStyle w:val="a0"/>
          <w:szCs w:val="20"/>
          <w:lang w:val="en-US"/>
        </w:rPr>
        <w:t>（</w:t>
      </w:r>
      <w:r>
        <w:rPr>
          <w:rStyle w:val="a0"/>
          <w:szCs w:val="20"/>
          <w:lang w:val="en-US"/>
        </w:rPr>
        <w:t>mantle plume</w:t>
      </w:r>
      <w:r>
        <w:rPr>
          <w:rStyle w:val="a0"/>
          <w:szCs w:val="20"/>
          <w:lang w:val="en-US"/>
        </w:rPr>
        <w:t>）</w:t>
      </w:r>
      <w:r>
        <w:rPr>
          <w:rFonts w:hint="eastAsia"/>
          <w:lang w:val="en-US"/>
        </w:rPr>
        <w:t>發展；當應力增加，主導礦物為</w:t>
      </w:r>
      <w:r>
        <w:rPr>
          <w:lang w:val="en-US"/>
        </w:rPr>
        <w:t>D</w:t>
      </w:r>
      <w:r>
        <w:rPr>
          <w:rFonts w:hint="eastAsia"/>
          <w:lang w:val="en-US"/>
        </w:rPr>
        <w:t>型與</w:t>
      </w:r>
      <w:r>
        <w:rPr>
          <w:lang w:val="en-US"/>
        </w:rPr>
        <w:t>B</w:t>
      </w:r>
      <w:r>
        <w:rPr>
          <w:rFonts w:hint="eastAsia"/>
          <w:lang w:val="en-US"/>
        </w:rPr>
        <w:t>型橄欖石，這兩種會根據其含水量有所區別，</w:t>
      </w:r>
      <w:r>
        <w:rPr>
          <w:rFonts w:hint="eastAsia"/>
          <w:lang w:val="en-US"/>
        </w:rPr>
        <w:t>B</w:t>
      </w:r>
      <w:r>
        <w:rPr>
          <w:rFonts w:hint="eastAsia"/>
          <w:lang w:val="en-US"/>
        </w:rPr>
        <w:t>型橄欖石多在隱沒系統發展。</w:t>
      </w:r>
    </w:p>
    <w:p w14:paraId="2BC8CB67" w14:textId="77777777" w:rsidR="00A37F3E" w:rsidRDefault="00A37F3E" w:rsidP="00A37F3E">
      <w:pPr>
        <w:autoSpaceDE w:val="0"/>
        <w:autoSpaceDN w:val="0"/>
        <w:adjustRightInd w:val="0"/>
        <w:ind w:firstLine="480"/>
        <w:jc w:val="both"/>
        <w:rPr>
          <w:rStyle w:val="a0"/>
          <w:szCs w:val="20"/>
          <w:lang w:val="en-US"/>
        </w:rPr>
      </w:pPr>
      <w:r>
        <w:rPr>
          <w:rStyle w:val="a0"/>
          <w:rFonts w:hint="eastAsia"/>
          <w:szCs w:val="20"/>
          <w:lang w:val="en-US"/>
        </w:rPr>
        <w:t>由圖</w:t>
      </w:r>
      <w:r>
        <w:rPr>
          <w:rStyle w:val="a0"/>
          <w:szCs w:val="20"/>
          <w:lang w:val="en-US"/>
        </w:rPr>
        <w:t>2.5</w:t>
      </w:r>
      <w:r>
        <w:rPr>
          <w:rStyle w:val="a0"/>
          <w:rFonts w:hint="eastAsia"/>
          <w:szCs w:val="20"/>
          <w:lang w:val="en-US"/>
        </w:rPr>
        <w:t>，根據前人實驗結果，不同種類的</w:t>
      </w:r>
      <w:r>
        <w:rPr>
          <w:rStyle w:val="a0"/>
          <w:rFonts w:hint="eastAsia"/>
          <w:lang w:val="en-US"/>
        </w:rPr>
        <w:t>橄欖石皆受到</w:t>
      </w:r>
      <w:r>
        <w:rPr>
          <w:rStyle w:val="a0"/>
          <w:rFonts w:hint="eastAsia"/>
          <w:szCs w:val="20"/>
          <w:lang w:val="en-US"/>
        </w:rPr>
        <w:t>固定方向的剪應力時，其晶軸與剪應力的關係有可能為水平或垂直</w:t>
      </w:r>
      <w:r w:rsidRPr="007C3619">
        <w:rPr>
          <w:rStyle w:val="a0"/>
          <w:rFonts w:hint="eastAsia"/>
          <w:b/>
          <w:bCs/>
          <w:szCs w:val="20"/>
          <w:lang w:val="en-US"/>
        </w:rPr>
        <w:t>。</w:t>
      </w:r>
      <w:r w:rsidRPr="007C3619">
        <w:rPr>
          <w:rStyle w:val="a0"/>
          <w:b/>
          <w:bCs/>
          <w:szCs w:val="20"/>
          <w:lang w:val="en-US"/>
        </w:rPr>
        <w:t>（</w:t>
      </w:r>
      <w:r w:rsidRPr="007C3619">
        <w:rPr>
          <w:rStyle w:val="a0"/>
          <w:rFonts w:hint="eastAsia"/>
          <w:b/>
          <w:bCs/>
          <w:szCs w:val="20"/>
          <w:lang w:val="en-US"/>
        </w:rPr>
        <w:t>需繼續補充</w:t>
      </w:r>
      <w:r w:rsidRPr="007C3619">
        <w:rPr>
          <w:rStyle w:val="a0"/>
          <w:b/>
          <w:bCs/>
          <w:szCs w:val="20"/>
          <w:lang w:val="en-US"/>
        </w:rPr>
        <w:t>）</w:t>
      </w:r>
    </w:p>
    <w:p w14:paraId="7C01CD69" w14:textId="3465BC14" w:rsidR="00A37F3E" w:rsidRDefault="00A37F3E" w:rsidP="00A37F3E">
      <w:pPr>
        <w:pStyle w:val="NormalWeb"/>
        <w:ind w:firstLine="480"/>
        <w:jc w:val="both"/>
        <w:rPr>
          <w:rStyle w:val="a0"/>
        </w:rPr>
      </w:pPr>
      <w:r w:rsidRPr="00181AC0">
        <w:rPr>
          <w:rStyle w:val="a0"/>
          <w:rFonts w:hint="eastAsia"/>
        </w:rPr>
        <w:t>而將在下一小節講述</w:t>
      </w:r>
      <w:r>
        <w:rPr>
          <w:rStyle w:val="a0"/>
          <w:rFonts w:hint="eastAsia"/>
        </w:rPr>
        <w:t>剪力波分離的原因。</w:t>
      </w:r>
    </w:p>
    <w:p w14:paraId="16ED8F7D" w14:textId="6D02B309" w:rsidR="00A37F3E" w:rsidRPr="00A37F3E" w:rsidRDefault="00A37F3E" w:rsidP="00A37F3E">
      <w:pPr>
        <w:spacing w:line="240" w:lineRule="auto"/>
        <w:jc w:val="left"/>
        <w:rPr>
          <w:szCs w:val="18"/>
        </w:rPr>
      </w:pPr>
      <w:r>
        <w:rPr>
          <w:rStyle w:val="a0"/>
        </w:rPr>
        <w:br w:type="page"/>
      </w:r>
    </w:p>
    <w:p w14:paraId="2C8B5942" w14:textId="52339EE9" w:rsidR="00C27648" w:rsidRDefault="00697D1A" w:rsidP="00C27648">
      <w:pPr>
        <w:keepNext/>
      </w:pPr>
      <w:r w:rsidRPr="008F1F39">
        <w:rPr>
          <w:noProof/>
        </w:rPr>
        <w:lastRenderedPageBreak/>
        <w:drawing>
          <wp:inline distT="0" distB="0" distL="0" distR="0" wp14:anchorId="0B979B75" wp14:editId="20BB2A70">
            <wp:extent cx="3945193" cy="1961535"/>
            <wp:effectExtent l="0" t="0" r="5080" b="0"/>
            <wp:docPr id="6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4432" cy="1990988"/>
                    </a:xfrm>
                    <a:prstGeom prst="rect">
                      <a:avLst/>
                    </a:prstGeom>
                    <a:noFill/>
                    <a:ln>
                      <a:noFill/>
                    </a:ln>
                  </pic:spPr>
                </pic:pic>
              </a:graphicData>
            </a:graphic>
          </wp:inline>
        </w:drawing>
      </w:r>
    </w:p>
    <w:p w14:paraId="26C89DFA" w14:textId="5D7B5DEF" w:rsidR="00D54EAF" w:rsidRPr="009C3CD4" w:rsidRDefault="00C27648" w:rsidP="002F25CE">
      <w:pPr>
        <w:pStyle w:val="Caption"/>
      </w:pPr>
      <w:bookmarkStart w:id="37" w:name="_Toc94482468"/>
      <w:bookmarkStart w:id="38" w:name="_Toc94801624"/>
      <w:bookmarkStart w:id="39" w:name="_Toc99886566"/>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、構造優選排列示意圖</w:t>
      </w:r>
      <w:r w:rsidR="005E6198">
        <w:t>（</w:t>
      </w:r>
      <w:r>
        <w:rPr>
          <w:rFonts w:hint="eastAsia"/>
        </w:rPr>
        <w:t>修改自</w:t>
      </w:r>
      <w:r w:rsidRPr="000806E6">
        <w:rPr>
          <w:kern w:val="0"/>
          <w:szCs w:val="24"/>
        </w:rPr>
        <w:t xml:space="preserve">Boness, N. L. </w:t>
      </w:r>
      <w:r w:rsidR="004A4052" w:rsidRPr="00551465">
        <w:rPr>
          <w:kern w:val="0"/>
          <w:szCs w:val="24"/>
        </w:rPr>
        <w:t>and</w:t>
      </w:r>
      <w:r w:rsidRPr="000806E6">
        <w:rPr>
          <w:rFonts w:hint="eastAsia"/>
          <w:kern w:val="0"/>
          <w:szCs w:val="24"/>
        </w:rPr>
        <w:t xml:space="preserve"> </w:t>
      </w:r>
      <w:r w:rsidRPr="000806E6">
        <w:rPr>
          <w:kern w:val="0"/>
          <w:szCs w:val="24"/>
        </w:rPr>
        <w:t>Zoback, M.</w:t>
      </w:r>
      <w:r w:rsidR="005669C7" w:rsidRPr="00B72608">
        <w:rPr>
          <w:kern w:val="0"/>
          <w:szCs w:val="24"/>
        </w:rPr>
        <w:t xml:space="preserve"> </w:t>
      </w:r>
      <w:r w:rsidRPr="000806E6">
        <w:rPr>
          <w:kern w:val="0"/>
          <w:szCs w:val="24"/>
        </w:rPr>
        <w:t>D. 2016</w:t>
      </w:r>
      <w:r w:rsidR="005E6198">
        <w:t>）</w:t>
      </w:r>
      <w:r w:rsidR="00581953">
        <w:rPr>
          <w:rFonts w:hint="eastAsia"/>
        </w:rPr>
        <w:t>。</w:t>
      </w:r>
      <w:r w:rsidRPr="009C3CD4">
        <w:rPr>
          <w:rFonts w:hint="eastAsia"/>
        </w:rPr>
        <w:t>受應力</w:t>
      </w:r>
      <w:r w:rsidRPr="009C3CD4">
        <w:t>S</w:t>
      </w:r>
      <w:r w:rsidRPr="009C3CD4">
        <w:rPr>
          <w:vertAlign w:val="subscript"/>
        </w:rPr>
        <w:t>Hmax</w:t>
      </w:r>
      <w:r w:rsidRPr="009C3CD4">
        <w:rPr>
          <w:rFonts w:hint="eastAsia"/>
        </w:rPr>
        <w:t>作用後，因為應力造成</w:t>
      </w:r>
      <w:r w:rsidR="005E6198">
        <w:t>（</w:t>
      </w:r>
      <w:r w:rsidR="00BB35BF" w:rsidRPr="00B72608">
        <w:t>stress-induced</w:t>
      </w:r>
      <w:r w:rsidR="005E6198">
        <w:t>）</w:t>
      </w:r>
      <w:r w:rsidRPr="009C3CD4">
        <w:rPr>
          <w:rFonts w:hint="eastAsia"/>
        </w:rPr>
        <w:t>的</w:t>
      </w:r>
      <w:r w:rsidR="00C375CD" w:rsidRPr="009C3CD4">
        <w:rPr>
          <w:rFonts w:hint="eastAsia"/>
        </w:rPr>
        <w:t>快軸</w:t>
      </w:r>
      <w:r w:rsidR="005E6198">
        <w:t>（</w:t>
      </w:r>
      <w:r w:rsidR="00C375CD" w:rsidRPr="009C3CD4">
        <w:t xml:space="preserve">fast, </w:t>
      </w:r>
      <w:r w:rsidR="00C375CD" w:rsidRPr="009C3CD4">
        <w:rPr>
          <w:rFonts w:hint="eastAsia"/>
        </w:rPr>
        <w:t>粉色</w:t>
      </w:r>
      <w:r w:rsidR="005E6198">
        <w:rPr>
          <w:rFonts w:hint="eastAsia"/>
        </w:rPr>
        <w:t>）</w:t>
      </w:r>
      <w:r w:rsidRPr="009C3CD4">
        <w:rPr>
          <w:rFonts w:hint="eastAsia"/>
        </w:rPr>
        <w:t>非均向性與</w:t>
      </w:r>
      <w:r w:rsidR="00C375CD" w:rsidRPr="009C3CD4">
        <w:rPr>
          <w:rFonts w:hint="eastAsia"/>
        </w:rPr>
        <w:t>應力方向</w:t>
      </w:r>
      <w:r w:rsidR="00F82966">
        <w:rPr>
          <w:rFonts w:hint="eastAsia"/>
        </w:rPr>
        <w:t>平行</w:t>
      </w:r>
      <w:r w:rsidR="00C375CD" w:rsidRPr="009C3CD4">
        <w:rPr>
          <w:rFonts w:hint="eastAsia"/>
        </w:rPr>
        <w:t>，而因應力造成的構造</w:t>
      </w:r>
      <w:r w:rsidR="005E6198">
        <w:t>（</w:t>
      </w:r>
      <w:r w:rsidR="00BB35BF" w:rsidRPr="00B72608">
        <w:t>structural</w:t>
      </w:r>
      <w:r w:rsidR="005E6198">
        <w:t>）</w:t>
      </w:r>
      <w:r w:rsidR="00C375CD" w:rsidRPr="009C3CD4">
        <w:rPr>
          <w:rFonts w:hint="eastAsia"/>
        </w:rPr>
        <w:t>，其快軸</w:t>
      </w:r>
      <w:r w:rsidR="005E6198">
        <w:t>（</w:t>
      </w:r>
      <w:r w:rsidR="00C375CD" w:rsidRPr="009C3CD4">
        <w:t xml:space="preserve">fast, </w:t>
      </w:r>
      <w:r w:rsidR="00C375CD" w:rsidRPr="009C3CD4">
        <w:rPr>
          <w:rFonts w:hint="eastAsia"/>
        </w:rPr>
        <w:t>綠色</w:t>
      </w:r>
      <w:r w:rsidR="005E6198">
        <w:t>）</w:t>
      </w:r>
      <w:r w:rsidR="00C375CD" w:rsidRPr="009C3CD4">
        <w:rPr>
          <w:rFonts w:hint="eastAsia"/>
        </w:rPr>
        <w:t>與構造排列方向</w:t>
      </w:r>
      <w:r w:rsidR="00F82966">
        <w:rPr>
          <w:rFonts w:hint="eastAsia"/>
        </w:rPr>
        <w:t>垂直</w:t>
      </w:r>
      <w:r w:rsidR="00C375CD" w:rsidRPr="009C3CD4">
        <w:rPr>
          <w:rFonts w:hint="eastAsia"/>
        </w:rPr>
        <w:t>。</w:t>
      </w:r>
      <w:bookmarkEnd w:id="37"/>
      <w:bookmarkEnd w:id="38"/>
      <w:bookmarkEnd w:id="39"/>
    </w:p>
    <w:p w14:paraId="11A611B1" w14:textId="77777777" w:rsidR="00B72608" w:rsidRDefault="00B72608">
      <w:pPr>
        <w:spacing w:line="240" w:lineRule="auto"/>
        <w:jc w:val="left"/>
      </w:pPr>
    </w:p>
    <w:p w14:paraId="7EAC4A92" w14:textId="77777777" w:rsidR="00B72608" w:rsidRDefault="00B72608" w:rsidP="00B72608">
      <w:pPr>
        <w:keepNext/>
        <w:spacing w:line="240" w:lineRule="auto"/>
      </w:pPr>
      <w:r w:rsidRPr="00B72608">
        <w:rPr>
          <w:noProof/>
        </w:rPr>
        <w:drawing>
          <wp:inline distT="0" distB="0" distL="0" distR="0" wp14:anchorId="5F7B0F16" wp14:editId="3425762A">
            <wp:extent cx="2197917" cy="277946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6007" cy="2827635"/>
                    </a:xfrm>
                    <a:prstGeom prst="rect">
                      <a:avLst/>
                    </a:prstGeom>
                  </pic:spPr>
                </pic:pic>
              </a:graphicData>
            </a:graphic>
          </wp:inline>
        </w:drawing>
      </w:r>
    </w:p>
    <w:p w14:paraId="4C557F0A" w14:textId="7B5EE5D7" w:rsidR="00B72608" w:rsidRPr="00B72608" w:rsidRDefault="00B72608" w:rsidP="002F25CE">
      <w:pPr>
        <w:pStyle w:val="Caption"/>
        <w:rPr>
          <w:lang w:val="en-US"/>
        </w:rPr>
      </w:pPr>
      <w:bookmarkStart w:id="40" w:name="_Toc99886567"/>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rPr>
        <w:t>、構造優選排列示意圖</w:t>
      </w:r>
      <w:r w:rsidR="005E6198">
        <w:rPr>
          <w:lang w:val="en-US"/>
        </w:rPr>
        <w:t>（</w:t>
      </w:r>
      <w:r w:rsidR="004422DD">
        <w:rPr>
          <w:rFonts w:hint="eastAsia"/>
        </w:rPr>
        <w:t>摘自</w:t>
      </w:r>
      <w:r w:rsidR="004422DD" w:rsidRPr="00851CA9">
        <w:t>http://garnero.asu.edu</w:t>
      </w:r>
      <w:r w:rsidR="005E6198">
        <w:rPr>
          <w:lang w:val="en-US"/>
        </w:rPr>
        <w:t>）</w:t>
      </w:r>
      <w:r>
        <w:rPr>
          <w:rFonts w:hint="eastAsia"/>
          <w:lang w:val="en-US"/>
        </w:rPr>
        <w:t>。</w:t>
      </w:r>
      <w:bookmarkEnd w:id="40"/>
    </w:p>
    <w:p w14:paraId="55BFAFE2" w14:textId="1C41083F" w:rsidR="00162C37" w:rsidRPr="007C3619" w:rsidRDefault="00292CDB" w:rsidP="007C3619">
      <w:pPr>
        <w:spacing w:line="240" w:lineRule="auto"/>
        <w:jc w:val="both"/>
        <w:rPr>
          <w:rStyle w:val="a0"/>
          <w:szCs w:val="20"/>
          <w:lang w:val="en-US"/>
        </w:rPr>
      </w:pPr>
      <w:r>
        <w:rPr>
          <w:rStyle w:val="a0"/>
        </w:rPr>
        <w:br w:type="page"/>
      </w:r>
    </w:p>
    <w:p w14:paraId="4F4341AE" w14:textId="77777777" w:rsidR="00162C37" w:rsidRDefault="00162C37" w:rsidP="00162C37">
      <w:pPr>
        <w:keepNext/>
        <w:autoSpaceDE w:val="0"/>
        <w:autoSpaceDN w:val="0"/>
        <w:adjustRightInd w:val="0"/>
        <w:ind w:firstLine="480"/>
      </w:pPr>
      <w:r w:rsidRPr="00162C37">
        <w:rPr>
          <w:rStyle w:val="a0"/>
          <w:noProof/>
          <w:lang w:val="en-US"/>
        </w:rPr>
        <w:lastRenderedPageBreak/>
        <w:drawing>
          <wp:inline distT="0" distB="0" distL="0" distR="0" wp14:anchorId="295325E2" wp14:editId="0173A9AA">
            <wp:extent cx="2842202" cy="3120273"/>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3213" cy="3154318"/>
                    </a:xfrm>
                    <a:prstGeom prst="rect">
                      <a:avLst/>
                    </a:prstGeom>
                  </pic:spPr>
                </pic:pic>
              </a:graphicData>
            </a:graphic>
          </wp:inline>
        </w:drawing>
      </w:r>
    </w:p>
    <w:p w14:paraId="19D57C10" w14:textId="215E58B0" w:rsidR="001D3BBE" w:rsidRDefault="00162C37" w:rsidP="002F25CE">
      <w:pPr>
        <w:pStyle w:val="Caption"/>
      </w:pPr>
      <w:bookmarkStart w:id="41" w:name="_Toc94801625"/>
      <w:bookmarkStart w:id="42" w:name="_Toc99886568"/>
      <w:r w:rsidRPr="00A214DF">
        <w:rPr>
          <w:rFonts w:hint="eastAsia"/>
        </w:rPr>
        <w:t>圖</w:t>
      </w:r>
      <w:r w:rsidRPr="00A214DF">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3</w:t>
      </w:r>
      <w:r w:rsidR="00292CDB">
        <w:fldChar w:fldCharType="end"/>
      </w:r>
      <w:r w:rsidRPr="00A214DF">
        <w:rPr>
          <w:rFonts w:hint="eastAsia"/>
        </w:rPr>
        <w:t>、</w:t>
      </w:r>
      <w:r w:rsidR="00DE3F30">
        <w:rPr>
          <w:rFonts w:hint="eastAsia"/>
        </w:rPr>
        <w:t>[</w:t>
      </w:r>
      <w:r w:rsidR="00DE3F30">
        <w:rPr>
          <w:rFonts w:hint="eastAsia"/>
        </w:rPr>
        <w:t>需修改</w:t>
      </w:r>
      <w:r w:rsidR="00DE3F30" w:rsidRPr="00A03D6B">
        <w:rPr>
          <w:rFonts w:hint="eastAsia"/>
        </w:rPr>
        <w:t>]</w:t>
      </w:r>
      <w:r w:rsidRPr="00A214DF">
        <w:rPr>
          <w:rFonts w:hint="eastAsia"/>
        </w:rPr>
        <w:t>橄欖石在不同晶面上的</w:t>
      </w:r>
      <w:r w:rsidRPr="00A214DF">
        <w:t>P</w:t>
      </w:r>
      <w:r w:rsidRPr="00A214DF">
        <w:rPr>
          <w:rFonts w:hint="eastAsia"/>
        </w:rPr>
        <w:t>、</w:t>
      </w:r>
      <w:r w:rsidRPr="00A214DF">
        <w:t>S</w:t>
      </w:r>
      <w:r w:rsidRPr="00A214DF">
        <w:rPr>
          <w:rFonts w:hint="eastAsia"/>
        </w:rPr>
        <w:t>波速度</w:t>
      </w:r>
      <w:r w:rsidR="005E6198">
        <w:t>（</w:t>
      </w:r>
      <w:r w:rsidRPr="00A214DF">
        <w:rPr>
          <w:rFonts w:hint="eastAsia"/>
        </w:rPr>
        <w:t>摘自</w:t>
      </w:r>
      <w:r w:rsidRPr="00A214DF">
        <w:rPr>
          <w:rStyle w:val="a0"/>
          <w:szCs w:val="20"/>
        </w:rPr>
        <w:t>Stein and Wysession, 2011</w:t>
      </w:r>
      <w:r w:rsidR="005E6198">
        <w:t>）</w:t>
      </w:r>
      <w:r w:rsidRPr="00A214DF">
        <w:rPr>
          <w:rFonts w:hint="eastAsia"/>
        </w:rPr>
        <w:t>。虛線為</w:t>
      </w:r>
      <w:r w:rsidRPr="00A214DF">
        <w:t>P</w:t>
      </w:r>
      <w:r w:rsidRPr="00A214DF">
        <w:rPr>
          <w:rFonts w:hint="eastAsia"/>
        </w:rPr>
        <w:t>波速度，實線為</w:t>
      </w:r>
      <w:r w:rsidRPr="00A214DF">
        <w:t>S</w:t>
      </w:r>
      <w:r w:rsidRPr="00A214DF">
        <w:rPr>
          <w:rFonts w:hint="eastAsia"/>
        </w:rPr>
        <w:t>波速度，單位為</w:t>
      </w:r>
      <w:r w:rsidRPr="00A214DF">
        <w:t>km/s</w:t>
      </w:r>
      <w:r w:rsidRPr="00A214DF">
        <w:rPr>
          <w:rFonts w:hint="eastAsia"/>
        </w:rPr>
        <w:t>，</w:t>
      </w:r>
      <w:r w:rsidRPr="00A214DF">
        <w:t>a</w:t>
      </w:r>
      <w:r w:rsidRPr="00A214DF">
        <w:rPr>
          <w:rFonts w:hint="eastAsia"/>
        </w:rPr>
        <w:t>軸對應的晶面為</w:t>
      </w:r>
      <w:r w:rsidRPr="00A214DF">
        <w:t>[100]</w:t>
      </w:r>
      <w:r w:rsidRPr="00A214DF">
        <w:rPr>
          <w:rFonts w:hint="eastAsia"/>
        </w:rPr>
        <w:t>，為晶體最快速度的方向</w:t>
      </w:r>
      <w:r w:rsidR="00A214DF" w:rsidRPr="00A214DF">
        <w:rPr>
          <w:rFonts w:hint="eastAsia"/>
        </w:rPr>
        <w:t>。</w:t>
      </w:r>
      <w:bookmarkEnd w:id="41"/>
      <w:bookmarkEnd w:id="42"/>
    </w:p>
    <w:p w14:paraId="512629A0" w14:textId="6B7EE671" w:rsidR="00292CDB" w:rsidRDefault="00E66F8D" w:rsidP="002F25CE">
      <w:pPr>
        <w:pStyle w:val="Caption"/>
      </w:pPr>
      <w:r>
        <w:rPr>
          <w:rFonts w:hint="eastAsia"/>
        </w:rPr>
        <w:drawing>
          <wp:inline distT="0" distB="0" distL="0" distR="0" wp14:anchorId="7E5B7708" wp14:editId="095FCC87">
            <wp:extent cx="3635567" cy="283056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987" cy="2867482"/>
                    </a:xfrm>
                    <a:prstGeom prst="rect">
                      <a:avLst/>
                    </a:prstGeom>
                  </pic:spPr>
                </pic:pic>
              </a:graphicData>
            </a:graphic>
          </wp:inline>
        </w:drawing>
      </w:r>
    </w:p>
    <w:p w14:paraId="04FD7127" w14:textId="027A247A" w:rsidR="00A214DF" w:rsidRPr="00E66F8D" w:rsidRDefault="00292CDB" w:rsidP="002F25CE">
      <w:pPr>
        <w:pStyle w:val="Caption"/>
        <w:rPr>
          <w:lang w:val="en-US"/>
        </w:rPr>
      </w:pPr>
      <w:bookmarkStart w:id="43" w:name="_Toc998865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t>4</w:t>
      </w:r>
      <w:r>
        <w:fldChar w:fldCharType="end"/>
      </w:r>
      <w:r>
        <w:rPr>
          <w:rFonts w:hint="eastAsia"/>
        </w:rPr>
        <w:t>、</w:t>
      </w:r>
      <w:r w:rsidR="00DE3F30">
        <w:rPr>
          <w:rFonts w:hint="eastAsia"/>
        </w:rPr>
        <w:t>[</w:t>
      </w:r>
      <w:r w:rsidR="00DE3F30">
        <w:rPr>
          <w:rFonts w:hint="eastAsia"/>
        </w:rPr>
        <w:t>需修改</w:t>
      </w:r>
      <w:r w:rsidR="00DE3F30">
        <w:rPr>
          <w:rFonts w:hint="eastAsia"/>
          <w:lang w:val="en-US"/>
        </w:rPr>
        <w:t>]</w:t>
      </w:r>
      <w:r w:rsidR="00E66F8D">
        <w:rPr>
          <w:rFonts w:hint="eastAsia"/>
        </w:rPr>
        <w:t>不同溫壓條件與含水量的橄欖石種類</w:t>
      </w:r>
      <w:r w:rsidR="005E6198">
        <w:rPr>
          <w:lang w:val="en-US"/>
        </w:rPr>
        <w:t>（</w:t>
      </w:r>
      <w:r w:rsidR="00E66F8D">
        <w:rPr>
          <w:rFonts w:hint="eastAsia"/>
          <w:lang w:val="en-US"/>
        </w:rPr>
        <w:t>摘自</w:t>
      </w:r>
      <w:r w:rsidR="00E66F8D">
        <w:rPr>
          <w:lang w:val="en-US"/>
        </w:rPr>
        <w:t xml:space="preserve">Karato </w:t>
      </w:r>
      <w:r w:rsidR="00E66F8D" w:rsidRPr="004A4052">
        <w:rPr>
          <w:i/>
          <w:iCs/>
          <w:lang w:val="en-US"/>
        </w:rPr>
        <w:t xml:space="preserve">et al., </w:t>
      </w:r>
      <w:r w:rsidR="00E66F8D">
        <w:rPr>
          <w:lang w:val="en-US"/>
        </w:rPr>
        <w:t>2008</w:t>
      </w:r>
      <w:r w:rsidR="005E6198">
        <w:rPr>
          <w:lang w:val="en-US"/>
        </w:rPr>
        <w:t>）</w:t>
      </w:r>
      <w:r w:rsidR="00E66F8D">
        <w:rPr>
          <w:rFonts w:hint="eastAsia"/>
          <w:lang w:val="en-US"/>
        </w:rPr>
        <w:t>。</w:t>
      </w:r>
      <w:r w:rsidR="002D2D19">
        <w:rPr>
          <w:rFonts w:hint="eastAsia"/>
          <w:lang w:val="en-US"/>
        </w:rPr>
        <w:t>縱軸為正規化的應力，橫軸為含水量與正規化的溫度。</w:t>
      </w:r>
      <w:r w:rsidR="00166A54">
        <w:rPr>
          <w:rFonts w:hint="eastAsia"/>
          <w:lang w:val="en-US"/>
        </w:rPr>
        <w:t>各種類對應之滑移系統如表</w:t>
      </w:r>
      <w:r w:rsidR="00166A54">
        <w:rPr>
          <w:lang w:val="en-US"/>
        </w:rPr>
        <w:t>2.1</w:t>
      </w:r>
      <w:r w:rsidR="00166A54">
        <w:rPr>
          <w:rFonts w:hint="eastAsia"/>
          <w:lang w:val="en-US"/>
        </w:rPr>
        <w:t>。</w:t>
      </w:r>
      <w:bookmarkEnd w:id="43"/>
    </w:p>
    <w:p w14:paraId="79906FDB" w14:textId="77777777" w:rsidR="00C375CD" w:rsidRPr="00162C37" w:rsidRDefault="00C375CD" w:rsidP="00C375CD">
      <w:pPr>
        <w:rPr>
          <w:lang w:val="en-US"/>
        </w:rPr>
      </w:pPr>
    </w:p>
    <w:p w14:paraId="18BEF1C6" w14:textId="6F7B321C" w:rsidR="001F606B" w:rsidRDefault="00697D1A" w:rsidP="001F606B">
      <w:pPr>
        <w:keepNext/>
      </w:pPr>
      <w:r w:rsidRPr="006F247E">
        <w:rPr>
          <w:noProof/>
        </w:rPr>
        <w:lastRenderedPageBreak/>
        <w:drawing>
          <wp:inline distT="0" distB="0" distL="0" distR="0" wp14:anchorId="6CD982C8" wp14:editId="203FCC05">
            <wp:extent cx="5408930" cy="3773805"/>
            <wp:effectExtent l="0" t="0" r="0" b="0"/>
            <wp:docPr id="61"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8930" cy="3773805"/>
                    </a:xfrm>
                    <a:prstGeom prst="rect">
                      <a:avLst/>
                    </a:prstGeom>
                    <a:noFill/>
                    <a:ln>
                      <a:noFill/>
                    </a:ln>
                  </pic:spPr>
                </pic:pic>
              </a:graphicData>
            </a:graphic>
          </wp:inline>
        </w:drawing>
      </w:r>
    </w:p>
    <w:p w14:paraId="42088710" w14:textId="1D87BBD1" w:rsidR="00A67E86" w:rsidRPr="00A67E86" w:rsidRDefault="001F606B" w:rsidP="002F25CE">
      <w:pPr>
        <w:pStyle w:val="Caption"/>
        <w:rPr>
          <w:lang w:val="en-US"/>
        </w:rPr>
      </w:pPr>
      <w:bookmarkStart w:id="44" w:name="_Toc94801626"/>
      <w:bookmarkStart w:id="45" w:name="_Toc99886570"/>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5</w:t>
      </w:r>
      <w:r w:rsidR="00292CDB">
        <w:fldChar w:fldCharType="end"/>
      </w:r>
      <w:r>
        <w:rPr>
          <w:rFonts w:hint="eastAsia"/>
        </w:rPr>
        <w:t>、</w:t>
      </w:r>
      <w:r w:rsidR="00AC3B8B">
        <w:rPr>
          <w:rFonts w:hint="eastAsia"/>
        </w:rPr>
        <w:t>不同</w:t>
      </w:r>
      <w:r w:rsidR="00DB7DB8">
        <w:rPr>
          <w:rFonts w:hint="eastAsia"/>
        </w:rPr>
        <w:t>橄欖石</w:t>
      </w:r>
      <w:r w:rsidR="00AC3B8B">
        <w:rPr>
          <w:rFonts w:hint="eastAsia"/>
        </w:rPr>
        <w:t>種類的極圖</w:t>
      </w:r>
      <w:r w:rsidR="005E6198">
        <w:rPr>
          <w:lang w:val="en-US"/>
        </w:rPr>
        <w:t>（</w:t>
      </w:r>
      <w:r w:rsidR="00DB7DB8">
        <w:rPr>
          <w:rFonts w:hint="eastAsia"/>
          <w:lang w:val="en-US"/>
        </w:rPr>
        <w:t>摘自</w:t>
      </w:r>
      <w:r w:rsidR="00DB7DB8">
        <w:rPr>
          <w:rFonts w:hint="eastAsia"/>
          <w:lang w:val="en-US"/>
        </w:rPr>
        <w:t xml:space="preserve"> </w:t>
      </w:r>
      <w:r w:rsidR="00DB7DB8">
        <w:rPr>
          <w:lang w:val="en-US"/>
        </w:rPr>
        <w:t xml:space="preserve">Karato </w:t>
      </w:r>
      <w:r w:rsidR="00DB7DB8" w:rsidRPr="004A4052">
        <w:rPr>
          <w:i/>
          <w:iCs/>
          <w:lang w:val="en-US"/>
        </w:rPr>
        <w:t>et al.,</w:t>
      </w:r>
      <w:r w:rsidR="00DB7DB8">
        <w:rPr>
          <w:lang w:val="en-US"/>
        </w:rPr>
        <w:t xml:space="preserve"> 2008</w:t>
      </w:r>
      <w:r w:rsidR="005E6198">
        <w:rPr>
          <w:rFonts w:hint="eastAsia"/>
          <w:lang w:val="en-US"/>
        </w:rPr>
        <w:t>）</w:t>
      </w:r>
      <w:r w:rsidR="00DB7DB8">
        <w:rPr>
          <w:rFonts w:hint="eastAsia"/>
          <w:lang w:val="en-US"/>
        </w:rPr>
        <w:t>。</w:t>
      </w:r>
      <w:bookmarkEnd w:id="44"/>
      <w:r w:rsidR="0027001D">
        <w:rPr>
          <w:rFonts w:hint="eastAsia"/>
          <w:lang w:val="en-US"/>
        </w:rPr>
        <w:t>\</w:t>
      </w:r>
      <w:r w:rsidR="00AC3B8B">
        <w:rPr>
          <w:rFonts w:hint="eastAsia"/>
          <w:lang w:val="en-US"/>
        </w:rPr>
        <w:t>極圖為下半球</w:t>
      </w:r>
      <w:r w:rsidR="00B17875">
        <w:rPr>
          <w:rFonts w:hint="eastAsia"/>
          <w:lang w:val="en-US"/>
        </w:rPr>
        <w:t>等面積</w:t>
      </w:r>
      <w:r w:rsidR="00AC3B8B">
        <w:rPr>
          <w:rFonts w:hint="eastAsia"/>
          <w:lang w:val="en-US"/>
        </w:rPr>
        <w:t>投影</w:t>
      </w:r>
      <w:r w:rsidR="00B17875">
        <w:rPr>
          <w:rFonts w:hint="eastAsia"/>
          <w:lang w:val="en-US"/>
        </w:rPr>
        <w:t>圖</w:t>
      </w:r>
      <w:r w:rsidR="00AC3B8B">
        <w:rPr>
          <w:rFonts w:hint="eastAsia"/>
          <w:lang w:val="en-US"/>
        </w:rPr>
        <w:t>，顏色為數據點的密度，箭頭為</w:t>
      </w:r>
      <w:r w:rsidR="00B17875">
        <w:rPr>
          <w:rFonts w:hint="eastAsia"/>
          <w:lang w:val="en-US"/>
        </w:rPr>
        <w:t>剪力方向，</w:t>
      </w:r>
      <w:r w:rsidR="007F3775">
        <w:rPr>
          <w:rFonts w:hint="eastAsia"/>
          <w:lang w:val="en-US"/>
        </w:rPr>
        <w:t>垂直剪切面的方向位於極圖的南</w:t>
      </w:r>
      <w:r w:rsidR="007F3775">
        <w:rPr>
          <w:lang w:val="en-US"/>
        </w:rPr>
        <w:t>/</w:t>
      </w:r>
      <w:r w:rsidR="007F3775">
        <w:rPr>
          <w:rFonts w:hint="eastAsia"/>
          <w:lang w:val="en-US"/>
        </w:rPr>
        <w:t>北極</w:t>
      </w:r>
      <w:r w:rsidR="00A67E86">
        <w:rPr>
          <w:rFonts w:hint="eastAsia"/>
          <w:lang w:val="en-US"/>
        </w:rPr>
        <w:t>。</w:t>
      </w:r>
      <w:bookmarkEnd w:id="45"/>
    </w:p>
    <w:p w14:paraId="5EB38AC9" w14:textId="28E02C78" w:rsidR="0036269F" w:rsidRDefault="0036269F" w:rsidP="0036269F">
      <w:pPr>
        <w:rPr>
          <w:lang w:val="en-US"/>
        </w:rPr>
      </w:pPr>
    </w:p>
    <w:p w14:paraId="0D855FCC" w14:textId="5E2B0396" w:rsidR="0036269F" w:rsidRDefault="0036269F" w:rsidP="002F25CE">
      <w:pPr>
        <w:pStyle w:val="Caption"/>
      </w:pPr>
      <w:bookmarkStart w:id="46" w:name="_Toc961952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、橄欖石種類與其對應之滑移系統</w:t>
      </w:r>
      <w:r w:rsidR="005E6198">
        <w:rPr>
          <w:lang w:val="en-US"/>
        </w:rPr>
        <w:t>（</w:t>
      </w:r>
      <w:r>
        <w:rPr>
          <w:rFonts w:hint="eastAsia"/>
          <w:lang w:val="en-US"/>
        </w:rPr>
        <w:t>取自</w:t>
      </w:r>
      <w:r>
        <w:rPr>
          <w:lang w:val="en-US"/>
        </w:rPr>
        <w:t xml:space="preserve">Karato </w:t>
      </w:r>
      <w:r w:rsidRPr="00F7402C">
        <w:rPr>
          <w:i/>
          <w:iCs/>
          <w:lang w:val="en-US"/>
        </w:rPr>
        <w:t>et al.,</w:t>
      </w:r>
      <w:r>
        <w:rPr>
          <w:lang w:val="en-US"/>
        </w:rPr>
        <w:t xml:space="preserve"> 2008</w:t>
      </w:r>
      <w:r w:rsidR="005E6198">
        <w:rPr>
          <w:rFonts w:hint="eastAsia"/>
          <w:lang w:val="en-US"/>
        </w:rPr>
        <w:t>）</w:t>
      </w:r>
      <w:r>
        <w:rPr>
          <w:rFonts w:hint="eastAsia"/>
        </w:rPr>
        <w:t>。</w:t>
      </w:r>
      <w:bookmarkEnd w:id="4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36269F" w14:paraId="3346395C" w14:textId="77777777" w:rsidTr="0036269F">
        <w:tc>
          <w:tcPr>
            <w:tcW w:w="1415" w:type="dxa"/>
            <w:tcBorders>
              <w:right w:val="single" w:sz="4" w:space="0" w:color="auto"/>
            </w:tcBorders>
          </w:tcPr>
          <w:p w14:paraId="180912A5" w14:textId="3DF9EC05" w:rsidR="0036269F" w:rsidRDefault="0036269F" w:rsidP="0036269F">
            <w:pPr>
              <w:rPr>
                <w:lang w:val="en-US"/>
              </w:rPr>
            </w:pPr>
            <w:r>
              <w:rPr>
                <w:rFonts w:hint="eastAsia"/>
                <w:lang w:val="en-US"/>
              </w:rPr>
              <w:t>種類</w:t>
            </w:r>
          </w:p>
        </w:tc>
        <w:tc>
          <w:tcPr>
            <w:tcW w:w="1415" w:type="dxa"/>
            <w:tcBorders>
              <w:left w:val="single" w:sz="4" w:space="0" w:color="auto"/>
            </w:tcBorders>
          </w:tcPr>
          <w:p w14:paraId="2F1D08CD" w14:textId="6CE02133" w:rsidR="0036269F" w:rsidRDefault="0036269F" w:rsidP="0036269F">
            <w:pPr>
              <w:rPr>
                <w:lang w:val="en-US"/>
              </w:rPr>
            </w:pPr>
            <w:r>
              <w:rPr>
                <w:lang w:val="en-US"/>
              </w:rPr>
              <w:t>A-type</w:t>
            </w:r>
          </w:p>
        </w:tc>
        <w:tc>
          <w:tcPr>
            <w:tcW w:w="1416" w:type="dxa"/>
          </w:tcPr>
          <w:p w14:paraId="07E7778B" w14:textId="44631D7E" w:rsidR="0036269F" w:rsidRDefault="0036269F" w:rsidP="0036269F">
            <w:pPr>
              <w:rPr>
                <w:lang w:val="en-US"/>
              </w:rPr>
            </w:pPr>
            <w:r>
              <w:rPr>
                <w:lang w:val="en-US"/>
              </w:rPr>
              <w:t>B-type</w:t>
            </w:r>
          </w:p>
        </w:tc>
        <w:tc>
          <w:tcPr>
            <w:tcW w:w="1416" w:type="dxa"/>
          </w:tcPr>
          <w:p w14:paraId="55E1C585" w14:textId="2A85FC49" w:rsidR="0036269F" w:rsidRDefault="0036269F" w:rsidP="0036269F">
            <w:pPr>
              <w:rPr>
                <w:lang w:val="en-US"/>
              </w:rPr>
            </w:pPr>
            <w:r>
              <w:rPr>
                <w:lang w:val="en-US"/>
              </w:rPr>
              <w:t>C-type</w:t>
            </w:r>
          </w:p>
        </w:tc>
        <w:tc>
          <w:tcPr>
            <w:tcW w:w="1416" w:type="dxa"/>
          </w:tcPr>
          <w:p w14:paraId="516357BB" w14:textId="4828B093" w:rsidR="0036269F" w:rsidRDefault="0036269F" w:rsidP="0036269F">
            <w:pPr>
              <w:rPr>
                <w:lang w:val="en-US"/>
              </w:rPr>
            </w:pPr>
            <w:r>
              <w:rPr>
                <w:lang w:val="en-US"/>
              </w:rPr>
              <w:t>D-type</w:t>
            </w:r>
          </w:p>
        </w:tc>
        <w:tc>
          <w:tcPr>
            <w:tcW w:w="1416" w:type="dxa"/>
          </w:tcPr>
          <w:p w14:paraId="6B2987A8" w14:textId="26774448" w:rsidR="0036269F" w:rsidRDefault="0036269F" w:rsidP="0036269F">
            <w:pPr>
              <w:rPr>
                <w:lang w:val="en-US"/>
              </w:rPr>
            </w:pPr>
            <w:r>
              <w:rPr>
                <w:lang w:val="en-US"/>
              </w:rPr>
              <w:t>E-type</w:t>
            </w:r>
          </w:p>
        </w:tc>
      </w:tr>
      <w:tr w:rsidR="0036269F" w14:paraId="5024D05A" w14:textId="77777777" w:rsidTr="0036269F">
        <w:tc>
          <w:tcPr>
            <w:tcW w:w="1415" w:type="dxa"/>
            <w:tcBorders>
              <w:right w:val="single" w:sz="4" w:space="0" w:color="auto"/>
            </w:tcBorders>
          </w:tcPr>
          <w:p w14:paraId="281345AE" w14:textId="4CD508AC" w:rsidR="0036269F" w:rsidRDefault="0036269F" w:rsidP="0036269F">
            <w:pPr>
              <w:rPr>
                <w:lang w:val="en-US"/>
              </w:rPr>
            </w:pPr>
            <w:r>
              <w:rPr>
                <w:rFonts w:hint="eastAsia"/>
                <w:lang w:val="en-US"/>
              </w:rPr>
              <w:t>滑移系統</w:t>
            </w:r>
          </w:p>
        </w:tc>
        <w:tc>
          <w:tcPr>
            <w:tcW w:w="1415" w:type="dxa"/>
            <w:tcBorders>
              <w:left w:val="single" w:sz="4" w:space="0" w:color="auto"/>
            </w:tcBorders>
          </w:tcPr>
          <w:p w14:paraId="0664F417" w14:textId="47DAB076" w:rsidR="0036269F" w:rsidRPr="00326C43" w:rsidRDefault="0036269F" w:rsidP="0036269F">
            <w:pPr>
              <w:rPr>
                <w:rFonts w:cs="Times New Roman"/>
                <w:lang w:val="en-US"/>
              </w:rPr>
            </w:pPr>
            <w:r w:rsidRPr="00326C43">
              <w:rPr>
                <w:rFonts w:cs="Times New Roman"/>
                <w:lang w:val="en-US"/>
              </w:rPr>
              <w:t>[</w:t>
            </w:r>
            <w:proofErr w:type="gramStart"/>
            <w:r w:rsidRPr="00326C43">
              <w:rPr>
                <w:rFonts w:cs="Times New Roman"/>
                <w:lang w:val="en-US"/>
              </w:rPr>
              <w:t>100]</w:t>
            </w:r>
            <w:r w:rsidR="00326C43" w:rsidRPr="00326C43">
              <w:rPr>
                <w:rFonts w:cs="Times New Roman"/>
                <w:lang w:val="en-US"/>
              </w:rPr>
              <w:t>(</w:t>
            </w:r>
            <w:proofErr w:type="gramEnd"/>
            <w:r w:rsidRPr="00326C43">
              <w:rPr>
                <w:rFonts w:cs="Times New Roman"/>
                <w:lang w:val="en-US"/>
              </w:rPr>
              <w:t>010</w:t>
            </w:r>
            <w:r w:rsidR="00326C43" w:rsidRPr="00326C43">
              <w:rPr>
                <w:rFonts w:cs="Times New Roman"/>
                <w:lang w:val="en-US"/>
              </w:rPr>
              <w:t>)</w:t>
            </w:r>
          </w:p>
        </w:tc>
        <w:tc>
          <w:tcPr>
            <w:tcW w:w="1416" w:type="dxa"/>
          </w:tcPr>
          <w:p w14:paraId="69F4BB98" w14:textId="765DFE4D"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010</w:t>
            </w:r>
            <w:r w:rsidR="00326C43">
              <w:rPr>
                <w:rFonts w:hint="eastAsia"/>
                <w:lang w:val="en-US"/>
              </w:rPr>
              <w:t>)</w:t>
            </w:r>
          </w:p>
        </w:tc>
        <w:tc>
          <w:tcPr>
            <w:tcW w:w="1416" w:type="dxa"/>
          </w:tcPr>
          <w:p w14:paraId="6CCD9A9F" w14:textId="6614DEC9"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100</w:t>
            </w:r>
            <w:r w:rsidR="00326C43">
              <w:rPr>
                <w:rFonts w:hint="eastAsia"/>
                <w:lang w:val="en-US"/>
              </w:rPr>
              <w:t>)</w:t>
            </w:r>
          </w:p>
        </w:tc>
        <w:tc>
          <w:tcPr>
            <w:tcW w:w="1416" w:type="dxa"/>
          </w:tcPr>
          <w:p w14:paraId="26B1AEE3" w14:textId="051524BC" w:rsidR="0036269F" w:rsidRDefault="0036269F" w:rsidP="0036269F">
            <w:pPr>
              <w:rPr>
                <w:lang w:val="en-US"/>
              </w:rPr>
            </w:pPr>
            <w:r>
              <w:rPr>
                <w:rFonts w:hint="eastAsia"/>
                <w:lang w:val="en-US"/>
              </w:rPr>
              <w:t>[</w:t>
            </w:r>
            <w:proofErr w:type="gramStart"/>
            <w:r>
              <w:rPr>
                <w:lang w:val="en-US"/>
              </w:rPr>
              <w:t>100]{</w:t>
            </w:r>
            <w:proofErr w:type="gramEnd"/>
            <w:r>
              <w:rPr>
                <w:lang w:val="en-US"/>
              </w:rPr>
              <w:t>0kl}</w:t>
            </w:r>
          </w:p>
        </w:tc>
        <w:tc>
          <w:tcPr>
            <w:tcW w:w="1416" w:type="dxa"/>
          </w:tcPr>
          <w:p w14:paraId="098F0E50" w14:textId="2E663C49" w:rsidR="0036269F" w:rsidRDefault="0036269F" w:rsidP="0036269F">
            <w:pPr>
              <w:keepNext/>
              <w:rPr>
                <w:lang w:val="en-US"/>
              </w:rPr>
            </w:pPr>
            <w:r>
              <w:rPr>
                <w:rFonts w:hint="eastAsia"/>
                <w:lang w:val="en-US"/>
              </w:rPr>
              <w:t>[</w:t>
            </w:r>
            <w:proofErr w:type="gramStart"/>
            <w:r>
              <w:rPr>
                <w:lang w:val="en-US"/>
              </w:rPr>
              <w:t>100]</w:t>
            </w:r>
            <w:r w:rsidR="00326C43">
              <w:rPr>
                <w:lang w:val="en-US"/>
              </w:rPr>
              <w:t>(</w:t>
            </w:r>
            <w:proofErr w:type="gramEnd"/>
            <w:r>
              <w:rPr>
                <w:lang w:val="en-US"/>
              </w:rPr>
              <w:t>001</w:t>
            </w:r>
            <w:r w:rsidR="00326C43">
              <w:rPr>
                <w:rFonts w:hint="eastAsia"/>
                <w:lang w:val="en-US"/>
              </w:rPr>
              <w:t>)</w:t>
            </w:r>
          </w:p>
        </w:tc>
      </w:tr>
    </w:tbl>
    <w:p w14:paraId="3B16BD34" w14:textId="1A293083" w:rsidR="0036269F" w:rsidRPr="0036269F" w:rsidRDefault="0036269F" w:rsidP="002F25CE">
      <w:pPr>
        <w:pStyle w:val="Caption"/>
        <w:rPr>
          <w:lang w:val="en-US"/>
        </w:rPr>
      </w:pPr>
    </w:p>
    <w:p w14:paraId="7D15D41F" w14:textId="2DD45D0F" w:rsidR="00553CFB" w:rsidRDefault="009E0E29" w:rsidP="007C3619">
      <w:pPr>
        <w:pStyle w:val="Heading2"/>
        <w:numPr>
          <w:ilvl w:val="0"/>
          <w:numId w:val="0"/>
        </w:numPr>
        <w:ind w:left="851"/>
      </w:pPr>
      <w:r>
        <w:br w:type="page"/>
      </w:r>
    </w:p>
    <w:p w14:paraId="53F80AD5" w14:textId="77777777" w:rsidR="00A37F3E" w:rsidRDefault="00A37F3E" w:rsidP="00A37F3E">
      <w:pPr>
        <w:pStyle w:val="Heading2"/>
      </w:pPr>
      <w:bookmarkStart w:id="47" w:name="_Toc98354908"/>
      <w:r>
        <w:rPr>
          <w:rFonts w:hint="eastAsia"/>
        </w:rPr>
        <w:lastRenderedPageBreak/>
        <w:t>剪力波分離</w:t>
      </w:r>
      <w:bookmarkEnd w:id="47"/>
    </w:p>
    <w:p w14:paraId="6DC461F8" w14:textId="663E1E44" w:rsidR="00A37F3E" w:rsidRPr="00BD2356" w:rsidRDefault="00A37F3E" w:rsidP="00A37F3E">
      <w:pPr>
        <w:ind w:firstLine="480"/>
        <w:jc w:val="both"/>
        <w:rPr>
          <w:rStyle w:val="a0"/>
        </w:rPr>
      </w:pPr>
      <w:r w:rsidRPr="00BD2356">
        <w:rPr>
          <w:rStyle w:val="a0"/>
          <w:rFonts w:hint="eastAsia"/>
        </w:rPr>
        <w:t>剪力波分離</w:t>
      </w:r>
      <w:r w:rsidRPr="00BD2356">
        <w:rPr>
          <w:rStyle w:val="a0"/>
        </w:rPr>
        <w:t>（</w:t>
      </w:r>
      <w:r w:rsidRPr="00BD2356">
        <w:rPr>
          <w:rStyle w:val="a0"/>
        </w:rPr>
        <w:t>Shear</w:t>
      </w:r>
      <w:r w:rsidR="00B04866" w:rsidRPr="00BD2356">
        <w:rPr>
          <w:rStyle w:val="a0"/>
        </w:rPr>
        <w:t>-w</w:t>
      </w:r>
      <w:r w:rsidRPr="00BD2356">
        <w:rPr>
          <w:rStyle w:val="a0"/>
        </w:rPr>
        <w:t>ave Splitting</w:t>
      </w:r>
      <w:r w:rsidRPr="00BD2356">
        <w:rPr>
          <w:rStyle w:val="a0"/>
          <w:rFonts w:hint="eastAsia"/>
        </w:rPr>
        <w:t>，簡稱</w:t>
      </w:r>
      <w:r w:rsidRPr="00BD2356">
        <w:rPr>
          <w:rStyle w:val="a0"/>
        </w:rPr>
        <w:t>SWS</w:t>
      </w:r>
      <w:r w:rsidRPr="00BD2356">
        <w:rPr>
          <w:rStyle w:val="a0"/>
          <w:rFonts w:hint="eastAsia"/>
        </w:rPr>
        <w:t>，圖</w:t>
      </w:r>
      <w:r w:rsidRPr="00BD2356">
        <w:rPr>
          <w:rStyle w:val="a0"/>
        </w:rPr>
        <w:t>2.3</w:t>
      </w:r>
      <w:r w:rsidRPr="00BD2356">
        <w:rPr>
          <w:rStyle w:val="a0"/>
          <w:rFonts w:hint="eastAsia"/>
        </w:rPr>
        <w:t>）的原理為：當一剪力波</w:t>
      </w:r>
      <w:r w:rsidRPr="00BD2356">
        <w:rPr>
          <w:rStyle w:val="a0"/>
        </w:rPr>
        <w:t>（</w:t>
      </w:r>
      <w:r w:rsidRPr="00BD2356">
        <w:rPr>
          <w:rStyle w:val="a0"/>
        </w:rPr>
        <w:t>shear wave</w:t>
      </w:r>
      <w:r w:rsidRPr="00BD2356">
        <w:rPr>
          <w:rStyle w:val="a0"/>
        </w:rPr>
        <w:t>）</w:t>
      </w:r>
      <w:r w:rsidRPr="00BD2356">
        <w:rPr>
          <w:rStyle w:val="a0"/>
          <w:rFonts w:hint="eastAsia"/>
        </w:rPr>
        <w:t>經過一非均向性介質時，剪力波會分裂成快波</w:t>
      </w:r>
      <w:r w:rsidRPr="00BD2356">
        <w:rPr>
          <w:rStyle w:val="a0"/>
        </w:rPr>
        <w:t>（</w:t>
      </w:r>
      <w:r w:rsidRPr="00BD2356">
        <w:rPr>
          <w:rStyle w:val="a0"/>
        </w:rPr>
        <w:t>fast wave</w:t>
      </w:r>
      <w:r w:rsidRPr="00BD2356">
        <w:rPr>
          <w:rStyle w:val="a0"/>
        </w:rPr>
        <w:t>）</w:t>
      </w:r>
      <w:r w:rsidRPr="00BD2356">
        <w:rPr>
          <w:rStyle w:val="a0"/>
          <w:rFonts w:hint="eastAsia"/>
        </w:rPr>
        <w:t>與其近乎正交的慢波</w:t>
      </w:r>
      <w:r w:rsidRPr="00BD2356">
        <w:rPr>
          <w:rStyle w:val="a0"/>
        </w:rPr>
        <w:t>（</w:t>
      </w:r>
      <w:r w:rsidRPr="00BD2356">
        <w:rPr>
          <w:rStyle w:val="a0"/>
        </w:rPr>
        <w:t>slow wave</w:t>
      </w:r>
      <w:r w:rsidRPr="00BD2356">
        <w:rPr>
          <w:rStyle w:val="a0"/>
        </w:rPr>
        <w:t>）</w:t>
      </w:r>
      <w:r w:rsidRPr="00BD2356">
        <w:rPr>
          <w:rStyle w:val="a0"/>
          <w:rFonts w:hint="eastAsia"/>
        </w:rPr>
        <w:t>。快波極化方向與正北的夾角為快方向</w:t>
      </w:r>
      <w:r w:rsidRPr="00BD2356">
        <w:rPr>
          <w:rStyle w:val="a0"/>
        </w:rPr>
        <w:t>（</w:t>
      </w:r>
      <w:r w:rsidRPr="00BD2356">
        <w:rPr>
          <w:rStyle w:val="a0"/>
        </w:rPr>
        <w:t xml:space="preserve">fast direction, </w:t>
      </w:r>
      <w:r w:rsidRPr="00BD2356">
        <w:rPr>
          <w:rStyle w:val="a0"/>
        </w:rPr>
        <w:sym w:font="Symbol" w:char="F066"/>
      </w:r>
      <w:r w:rsidRPr="00BD2356">
        <w:rPr>
          <w:rStyle w:val="a0"/>
        </w:rPr>
        <w:t>）</w:t>
      </w:r>
      <w:r w:rsidRPr="00BD2356">
        <w:rPr>
          <w:rStyle w:val="a0"/>
          <w:rFonts w:hint="eastAsia"/>
        </w:rPr>
        <w:t>顯示了非均向性介質的方向，與</w:t>
      </w:r>
      <w:r w:rsidR="00550283" w:rsidRPr="00BD2356">
        <w:rPr>
          <w:rStyle w:val="a0"/>
        </w:rPr>
        <w:t>SPO</w:t>
      </w:r>
      <w:r w:rsidRPr="00BD2356">
        <w:rPr>
          <w:rStyle w:val="a0"/>
          <w:rFonts w:hint="eastAsia"/>
        </w:rPr>
        <w:t>或</w:t>
      </w:r>
      <w:r w:rsidR="00550283" w:rsidRPr="00BD2356">
        <w:rPr>
          <w:rStyle w:val="a0"/>
          <w:rFonts w:hint="eastAsia"/>
        </w:rPr>
        <w:t>LP</w:t>
      </w:r>
      <w:r w:rsidR="00550283" w:rsidRPr="00BD2356">
        <w:rPr>
          <w:rStyle w:val="a0"/>
        </w:rPr>
        <w:t>O</w:t>
      </w:r>
      <w:r w:rsidRPr="00BD2356">
        <w:rPr>
          <w:rStyle w:val="a0"/>
          <w:rFonts w:hint="eastAsia"/>
        </w:rPr>
        <w:t>有關；快波與慢波之間的時間差則為延遲時間</w:t>
      </w:r>
      <w:r w:rsidRPr="00BD2356">
        <w:rPr>
          <w:rStyle w:val="a0"/>
        </w:rPr>
        <w:t>（</w:t>
      </w:r>
      <w:r w:rsidR="00130A36" w:rsidRPr="00BD2356">
        <w:rPr>
          <w:rStyle w:val="a0"/>
        </w:rPr>
        <w:t>delay</w:t>
      </w:r>
      <w:r w:rsidRPr="00BD2356">
        <w:rPr>
          <w:rStyle w:val="a0"/>
        </w:rPr>
        <w:t xml:space="preserve"> time, </w:t>
      </w:r>
      <w:r w:rsidRPr="00BD2356">
        <w:rPr>
          <w:rStyle w:val="a0"/>
        </w:rPr>
        <w:sym w:font="Symbol" w:char="F064"/>
      </w:r>
      <w:r w:rsidRPr="00BD2356">
        <w:rPr>
          <w:rStyle w:val="a0"/>
        </w:rPr>
        <w:t>t</w:t>
      </w:r>
      <w:r w:rsidRPr="00BD2356">
        <w:rPr>
          <w:rStyle w:val="a0"/>
        </w:rPr>
        <w:t>）</w:t>
      </w:r>
      <w:r w:rsidRPr="00BD2356">
        <w:rPr>
          <w:rStyle w:val="a0"/>
          <w:rFonts w:hint="eastAsia"/>
        </w:rPr>
        <w:t>顯示了非均向性介質的強度，與非均向性介質的厚度有關。量測剪力波分離即可得這兩個參數。</w:t>
      </w:r>
    </w:p>
    <w:p w14:paraId="21EF6A12" w14:textId="73864DD1" w:rsidR="00A37F3E" w:rsidRDefault="00A37F3E" w:rsidP="002F25CE">
      <w:pPr>
        <w:pStyle w:val="Caption"/>
        <w:rPr>
          <w:rStyle w:val="a0"/>
        </w:rPr>
      </w:pPr>
      <w:r w:rsidRPr="00181AC0">
        <w:rPr>
          <w:rStyle w:val="a0"/>
          <w:rFonts w:hint="eastAsia"/>
        </w:rPr>
        <w:t>而剪力波包含了</w:t>
      </w:r>
      <w:r w:rsidRPr="00181AC0">
        <w:rPr>
          <w:rStyle w:val="a0"/>
        </w:rPr>
        <w:t>S</w:t>
      </w:r>
      <w:r>
        <w:rPr>
          <w:rStyle w:val="a0"/>
          <w:rFonts w:hint="eastAsia"/>
        </w:rPr>
        <w:t>、</w:t>
      </w:r>
      <w:r w:rsidRPr="00181AC0">
        <w:rPr>
          <w:rStyle w:val="a0"/>
        </w:rPr>
        <w:t>ScS</w:t>
      </w:r>
      <w:r>
        <w:rPr>
          <w:rStyle w:val="a0"/>
          <w:rFonts w:hint="eastAsia"/>
        </w:rPr>
        <w:t>、</w:t>
      </w:r>
      <w:r w:rsidRPr="00181AC0">
        <w:rPr>
          <w:rStyle w:val="a0"/>
        </w:rPr>
        <w:t>SKS</w:t>
      </w:r>
      <w:r>
        <w:rPr>
          <w:rStyle w:val="a0"/>
          <w:rFonts w:hint="eastAsia"/>
        </w:rPr>
        <w:t>、</w:t>
      </w:r>
      <w:r w:rsidRPr="00181AC0">
        <w:rPr>
          <w:rStyle w:val="a0"/>
        </w:rPr>
        <w:t>SKKS</w:t>
      </w:r>
      <w:r w:rsidRPr="00181AC0">
        <w:rPr>
          <w:rStyle w:val="a0"/>
          <w:rFonts w:hint="eastAsia"/>
        </w:rPr>
        <w:t>等波相，而為了瞭解單純接收端</w:t>
      </w:r>
      <w:r>
        <w:rPr>
          <w:rStyle w:val="a0"/>
        </w:rPr>
        <w:t>（</w:t>
      </w:r>
      <w:r w:rsidRPr="00181AC0">
        <w:rPr>
          <w:rStyle w:val="a0"/>
        </w:rPr>
        <w:t>receiver side</w:t>
      </w:r>
      <w:r>
        <w:rPr>
          <w:rStyle w:val="a0"/>
          <w:rFonts w:hint="eastAsia"/>
        </w:rPr>
        <w:t>）</w:t>
      </w:r>
      <w:r w:rsidRPr="00181AC0">
        <w:rPr>
          <w:rStyle w:val="a0"/>
          <w:rFonts w:hint="eastAsia"/>
        </w:rPr>
        <w:t>的非均向性，大多使用震央距大於</w:t>
      </w:r>
      <w:r w:rsidRPr="00181AC0">
        <w:rPr>
          <w:rStyle w:val="a0"/>
          <w:rFonts w:hint="eastAsia"/>
        </w:rPr>
        <w:t>8</w:t>
      </w:r>
      <w:r w:rsidRPr="00181AC0">
        <w:rPr>
          <w:rStyle w:val="a0"/>
        </w:rPr>
        <w:t>5</w:t>
      </w:r>
      <w:r w:rsidRPr="00181AC0">
        <w:rPr>
          <w:rStyle w:val="a0"/>
          <w:rFonts w:hint="eastAsia"/>
        </w:rPr>
        <w:t>度的</w:t>
      </w:r>
      <w:r w:rsidRPr="00181AC0">
        <w:rPr>
          <w:rStyle w:val="a0"/>
        </w:rPr>
        <w:t xml:space="preserve"> </w:t>
      </w:r>
      <w:r w:rsidRPr="00181AC0">
        <w:rPr>
          <w:rStyle w:val="a0"/>
          <w:rFonts w:hint="eastAsia"/>
        </w:rPr>
        <w:t>S</w:t>
      </w:r>
      <w:r w:rsidRPr="00181AC0">
        <w:rPr>
          <w:rStyle w:val="a0"/>
        </w:rPr>
        <w:t>KS</w:t>
      </w:r>
      <w:r>
        <w:rPr>
          <w:rStyle w:val="a0"/>
          <w:rFonts w:hint="eastAsia"/>
        </w:rPr>
        <w:t>、</w:t>
      </w:r>
      <w:r w:rsidRPr="00181AC0">
        <w:rPr>
          <w:rStyle w:val="a0"/>
        </w:rPr>
        <w:t>SKKS</w:t>
      </w:r>
      <w:r w:rsidRPr="00181AC0">
        <w:rPr>
          <w:rStyle w:val="a0"/>
          <w:rFonts w:hint="eastAsia"/>
        </w:rPr>
        <w:t>波相進行量測</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a</w:t>
      </w:r>
      <w:r w:rsidR="007D2B95">
        <w:rPr>
          <w:rStyle w:val="a0"/>
          <w:rFonts w:hint="eastAsia"/>
        </w:rPr>
        <w:t>)</w:t>
      </w:r>
      <w:r>
        <w:rPr>
          <w:rStyle w:val="a0"/>
          <w:rFonts w:hint="eastAsia"/>
        </w:rPr>
        <w:t>）。</w:t>
      </w:r>
      <w:r w:rsidRPr="00181AC0">
        <w:rPr>
          <w:rStyle w:val="a0"/>
          <w:rFonts w:hint="eastAsia"/>
        </w:rPr>
        <w:t>當遠震發生時，</w:t>
      </w:r>
      <w:r w:rsidRPr="00181AC0">
        <w:rPr>
          <w:rStyle w:val="a0"/>
        </w:rPr>
        <w:t>S</w:t>
      </w:r>
      <w:r>
        <w:rPr>
          <w:rStyle w:val="a0"/>
          <w:rFonts w:hint="eastAsia"/>
          <w:lang w:val="en-US"/>
        </w:rPr>
        <w:t>波</w:t>
      </w:r>
      <w:r w:rsidRPr="00181AC0">
        <w:rPr>
          <w:rStyle w:val="a0"/>
          <w:rFonts w:hint="eastAsia"/>
        </w:rPr>
        <w:t>進入液態的外核</w:t>
      </w:r>
      <w:r>
        <w:rPr>
          <w:rStyle w:val="a0"/>
          <w:rFonts w:hint="eastAsia"/>
        </w:rPr>
        <w:t>（</w:t>
      </w:r>
      <w:r w:rsidRPr="00181AC0">
        <w:rPr>
          <w:rStyle w:val="a0"/>
        </w:rPr>
        <w:t>outer core</w:t>
      </w:r>
      <w:r>
        <w:rPr>
          <w:rStyle w:val="a0"/>
        </w:rPr>
        <w:t>）</w:t>
      </w:r>
      <w:r w:rsidRPr="00181AC0">
        <w:rPr>
          <w:rStyle w:val="a0"/>
          <w:rFonts w:hint="eastAsia"/>
        </w:rPr>
        <w:t>，</w:t>
      </w:r>
      <w:r w:rsidRPr="00181AC0">
        <w:rPr>
          <w:rStyle w:val="a0"/>
        </w:rPr>
        <w:t>SV</w:t>
      </w:r>
      <w:r w:rsidRPr="00181AC0">
        <w:rPr>
          <w:rStyle w:val="a0"/>
          <w:rFonts w:hint="eastAsia"/>
        </w:rPr>
        <w:t>會轉成</w:t>
      </w:r>
      <w:r>
        <w:rPr>
          <w:rStyle w:val="a0"/>
          <w:rFonts w:hint="eastAsia"/>
          <w:lang w:val="en-US"/>
        </w:rPr>
        <w:t>縱波</w:t>
      </w:r>
      <w:r>
        <w:rPr>
          <w:rStyle w:val="a0"/>
          <w:lang w:val="en-US"/>
        </w:rPr>
        <w:t>（</w:t>
      </w:r>
      <w:r>
        <w:rPr>
          <w:rStyle w:val="a0"/>
          <w:lang w:val="en-US"/>
        </w:rPr>
        <w:t>compressional wave</w:t>
      </w:r>
      <w:r>
        <w:rPr>
          <w:rStyle w:val="a0"/>
          <w:lang w:val="en-US"/>
        </w:rPr>
        <w:t>）</w:t>
      </w:r>
      <w:r w:rsidRPr="00181AC0">
        <w:rPr>
          <w:rStyle w:val="a0"/>
          <w:rFonts w:hint="eastAsia"/>
        </w:rPr>
        <w:t>在</w:t>
      </w:r>
      <w:r>
        <w:rPr>
          <w:rStyle w:val="a0"/>
          <w:rFonts w:hint="eastAsia"/>
          <w:sz w:val="22"/>
          <w:szCs w:val="16"/>
          <w:lang w:val="en-US"/>
        </w:rPr>
        <w:t>「</w:t>
      </w:r>
      <w:r w:rsidRPr="00181AC0">
        <w:rPr>
          <w:rStyle w:val="a0"/>
          <w:rFonts w:hint="eastAsia"/>
        </w:rPr>
        <w:t>外核</w:t>
      </w:r>
      <w:r>
        <w:rPr>
          <w:rStyle w:val="a0"/>
          <w:lang w:val="en-US"/>
        </w:rPr>
        <w:t>（</w:t>
      </w:r>
      <w:r>
        <w:rPr>
          <w:rStyle w:val="a0"/>
          <w:lang w:val="en-US"/>
        </w:rPr>
        <w:t>outer core</w:t>
      </w:r>
      <w:r>
        <w:rPr>
          <w:rStyle w:val="a0"/>
          <w:lang w:val="en-US"/>
        </w:rPr>
        <w:t>）</w:t>
      </w:r>
      <w:r>
        <w:rPr>
          <w:rStyle w:val="a0"/>
          <w:rFonts w:hint="eastAsia"/>
        </w:rPr>
        <w:t>」</w:t>
      </w:r>
      <w:r w:rsidRPr="00181AC0">
        <w:rPr>
          <w:rStyle w:val="a0"/>
          <w:rFonts w:hint="eastAsia"/>
        </w:rPr>
        <w:t>傳遞</w:t>
      </w:r>
      <w:r>
        <w:rPr>
          <w:rStyle w:val="a0"/>
          <w:rFonts w:hint="eastAsia"/>
        </w:rPr>
        <w:t>，因此而稱「</w:t>
      </w:r>
      <w:r>
        <w:rPr>
          <w:rStyle w:val="a0"/>
          <w:lang w:val="en-US"/>
        </w:rPr>
        <w:t>K</w:t>
      </w:r>
      <w:r>
        <w:rPr>
          <w:rStyle w:val="a0"/>
          <w:rFonts w:hint="eastAsia"/>
          <w:lang w:val="en-US"/>
        </w:rPr>
        <w:t>」</w:t>
      </w:r>
      <w:r w:rsidRPr="00181AC0">
        <w:rPr>
          <w:rStyle w:val="a0"/>
          <w:rFonts w:hint="eastAsia"/>
        </w:rPr>
        <w:t>，而外核像濾波器一樣移除了震源端</w:t>
      </w:r>
      <w:r>
        <w:rPr>
          <w:rStyle w:val="a0"/>
        </w:rPr>
        <w:t>（</w:t>
      </w:r>
      <w:r w:rsidRPr="00181AC0">
        <w:rPr>
          <w:rStyle w:val="a0"/>
        </w:rPr>
        <w:t>source side</w:t>
      </w:r>
      <w:r>
        <w:rPr>
          <w:rStyle w:val="a0"/>
        </w:rPr>
        <w:t>）</w:t>
      </w:r>
      <w:r w:rsidRPr="00181AC0">
        <w:rPr>
          <w:rStyle w:val="a0"/>
          <w:rFonts w:hint="eastAsia"/>
        </w:rPr>
        <w:t>的非均向性，接下來有部分</w:t>
      </w:r>
      <w:r>
        <w:rPr>
          <w:rStyle w:val="a0"/>
          <w:rFonts w:hint="eastAsia"/>
          <w:lang w:val="en-US"/>
        </w:rPr>
        <w:t>縱波</w:t>
      </w:r>
      <w:r w:rsidRPr="00181AC0">
        <w:rPr>
          <w:rStyle w:val="a0"/>
          <w:rFonts w:hint="eastAsia"/>
        </w:rPr>
        <w:t>在核幔邊界</w:t>
      </w:r>
      <w:r>
        <w:rPr>
          <w:rStyle w:val="a0"/>
        </w:rPr>
        <w:t>（</w:t>
      </w:r>
      <w:r w:rsidRPr="00181AC0">
        <w:rPr>
          <w:rStyle w:val="a0"/>
        </w:rPr>
        <w:t>core mantle boundary</w:t>
      </w:r>
      <w:r w:rsidRPr="00181AC0">
        <w:rPr>
          <w:rStyle w:val="a0"/>
          <w:rFonts w:hint="eastAsia"/>
        </w:rPr>
        <w:t>，簡稱</w:t>
      </w:r>
      <w:r w:rsidRPr="00181AC0">
        <w:rPr>
          <w:rStyle w:val="a0"/>
        </w:rPr>
        <w:t>CMB</w:t>
      </w:r>
      <w:r>
        <w:rPr>
          <w:rStyle w:val="a0"/>
        </w:rPr>
        <w:t>）</w:t>
      </w:r>
      <w:r w:rsidRPr="00181AC0">
        <w:rPr>
          <w:rStyle w:val="a0"/>
          <w:rFonts w:hint="eastAsia"/>
        </w:rPr>
        <w:t>轉換成</w:t>
      </w:r>
      <w:r w:rsidRPr="00181AC0">
        <w:rPr>
          <w:rStyle w:val="a0"/>
        </w:rPr>
        <w:t>S</w:t>
      </w:r>
      <w:r w:rsidR="00044A91">
        <w:rPr>
          <w:rStyle w:val="a0"/>
          <w:lang w:val="en-US"/>
        </w:rPr>
        <w:t>V</w:t>
      </w:r>
      <w:r w:rsidRPr="00181AC0">
        <w:rPr>
          <w:rStyle w:val="a0"/>
          <w:rFonts w:hint="eastAsia"/>
        </w:rPr>
        <w:t>波，通過接收端下的地函並接近垂直入射到測站</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b</w:t>
      </w:r>
      <w:r w:rsidR="007D2B95">
        <w:rPr>
          <w:rStyle w:val="a0"/>
          <w:rFonts w:hint="eastAsia"/>
        </w:rPr>
        <w:t>)</w:t>
      </w:r>
      <w:r>
        <w:rPr>
          <w:rStyle w:val="a0"/>
        </w:rPr>
        <w:t>）</w:t>
      </w:r>
      <w:r w:rsidRPr="00181AC0">
        <w:rPr>
          <w:rStyle w:val="a0"/>
          <w:rFonts w:hint="eastAsia"/>
        </w:rPr>
        <w:t>。</w:t>
      </w:r>
      <w:r>
        <w:rPr>
          <w:rStyle w:val="a0"/>
          <w:rFonts w:hint="eastAsia"/>
        </w:rPr>
        <w:t>若</w:t>
      </w:r>
      <w:r>
        <w:rPr>
          <w:rStyle w:val="a0"/>
          <w:rFonts w:hint="eastAsia"/>
          <w:lang w:val="en-US"/>
        </w:rPr>
        <w:t>上部地函或地殼具有非均向性，有一部份</w:t>
      </w:r>
      <w:r>
        <w:rPr>
          <w:rStyle w:val="a0"/>
          <w:rFonts w:ascii="Apple Color Emoji" w:hAnsi="Apple Color Emoji" w:cs="Apple Color Emoji" w:hint="eastAsia"/>
          <w:lang w:val="en-US"/>
        </w:rPr>
        <w:t>徑向的</w:t>
      </w:r>
      <w:r>
        <w:rPr>
          <w:rStyle w:val="a0"/>
          <w:lang w:val="en-US"/>
        </w:rPr>
        <w:t>SV</w:t>
      </w:r>
      <w:r>
        <w:rPr>
          <w:rStyle w:val="a0"/>
          <w:rFonts w:hint="eastAsia"/>
          <w:lang w:val="en-US"/>
        </w:rPr>
        <w:t>能量會轉移到切向的</w:t>
      </w:r>
      <w:r>
        <w:rPr>
          <w:rStyle w:val="a0"/>
          <w:lang w:val="en-US"/>
        </w:rPr>
        <w:t>SH</w:t>
      </w:r>
      <w:r>
        <w:rPr>
          <w:rStyle w:val="a0"/>
          <w:rFonts w:hint="eastAsia"/>
          <w:lang w:val="en-US"/>
        </w:rPr>
        <w:t>上。因</w:t>
      </w:r>
      <w:r w:rsidRPr="00181AC0">
        <w:rPr>
          <w:rStyle w:val="a0"/>
          <w:rFonts w:hint="eastAsia"/>
        </w:rPr>
        <w:t>此</w:t>
      </w:r>
      <w:r w:rsidRPr="00181AC0">
        <w:rPr>
          <w:rStyle w:val="a0"/>
        </w:rPr>
        <w:t>SKS</w:t>
      </w:r>
      <w:r>
        <w:rPr>
          <w:rStyle w:val="a0"/>
          <w:rFonts w:hint="eastAsia"/>
          <w:lang w:val="en-US"/>
        </w:rPr>
        <w:t>與</w:t>
      </w:r>
      <w:r w:rsidRPr="00181AC0">
        <w:rPr>
          <w:rStyle w:val="a0"/>
        </w:rPr>
        <w:t>SKKS</w:t>
      </w:r>
      <w:r w:rsidRPr="00181AC0">
        <w:rPr>
          <w:rStyle w:val="a0"/>
          <w:rFonts w:hint="eastAsia"/>
        </w:rPr>
        <w:t>多用於量測剪力波分離</w:t>
      </w:r>
      <w:r>
        <w:rPr>
          <w:rStyle w:val="a0"/>
          <w:rFonts w:hint="eastAsia"/>
        </w:rPr>
        <w:t>以</w:t>
      </w:r>
      <w:r w:rsidRPr="00181AC0">
        <w:rPr>
          <w:rStyle w:val="a0"/>
          <w:rFonts w:hint="eastAsia"/>
        </w:rPr>
        <w:t>解析側向非均向性</w:t>
      </w:r>
      <w:r>
        <w:rPr>
          <w:rStyle w:val="a0"/>
        </w:rPr>
        <w:t>（</w:t>
      </w:r>
      <w:r w:rsidRPr="00181AC0">
        <w:rPr>
          <w:rStyle w:val="a0"/>
        </w:rPr>
        <w:t>azimuthal anisotropy</w:t>
      </w:r>
      <w:r>
        <w:rPr>
          <w:rStyle w:val="a0"/>
        </w:rPr>
        <w:t>）</w:t>
      </w:r>
      <w:r>
        <w:rPr>
          <w:rStyle w:val="a0"/>
          <w:rFonts w:hint="eastAsia"/>
        </w:rPr>
        <w:t>。</w:t>
      </w:r>
    </w:p>
    <w:p w14:paraId="4702DD7E" w14:textId="6CD6E5AE" w:rsidR="00A37F3E" w:rsidRPr="00A37F3E" w:rsidRDefault="00A37F3E" w:rsidP="00A37F3E">
      <w:pPr>
        <w:spacing w:line="240" w:lineRule="auto"/>
        <w:jc w:val="left"/>
        <w:rPr>
          <w:noProof/>
          <w:szCs w:val="18"/>
        </w:rPr>
      </w:pPr>
      <w:r>
        <w:rPr>
          <w:rStyle w:val="a0"/>
        </w:rPr>
        <w:br w:type="page"/>
      </w:r>
    </w:p>
    <w:p w14:paraId="7297463F" w14:textId="79AEF170" w:rsidR="001418EA" w:rsidRDefault="00697D1A" w:rsidP="001418EA">
      <w:pPr>
        <w:keepNext/>
      </w:pPr>
      <w:r w:rsidRPr="00AA6A2D">
        <w:rPr>
          <w:noProof/>
        </w:rPr>
        <w:lastRenderedPageBreak/>
        <w:drawing>
          <wp:inline distT="0" distB="0" distL="0" distR="0" wp14:anchorId="5EA84D6B" wp14:editId="66C49644">
            <wp:extent cx="4842510" cy="292354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2510" cy="2923540"/>
                    </a:xfrm>
                    <a:prstGeom prst="rect">
                      <a:avLst/>
                    </a:prstGeom>
                    <a:noFill/>
                    <a:ln>
                      <a:noFill/>
                    </a:ln>
                  </pic:spPr>
                </pic:pic>
              </a:graphicData>
            </a:graphic>
          </wp:inline>
        </w:drawing>
      </w:r>
    </w:p>
    <w:p w14:paraId="74FBF6C8" w14:textId="576BAD6E" w:rsidR="00617F63" w:rsidRDefault="001418EA" w:rsidP="002F25CE">
      <w:pPr>
        <w:pStyle w:val="Caption"/>
      </w:pPr>
      <w:bookmarkStart w:id="48" w:name="_Toc94801627"/>
      <w:bookmarkStart w:id="49" w:name="_Toc99886571"/>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6</w:t>
      </w:r>
      <w:r w:rsidR="00292CDB">
        <w:fldChar w:fldCharType="end"/>
      </w:r>
      <w:r>
        <w:rPr>
          <w:rFonts w:hint="eastAsia"/>
        </w:rPr>
        <w:t>、</w:t>
      </w:r>
      <w:r w:rsidR="006A2F49">
        <w:rPr>
          <w:rFonts w:hint="eastAsia"/>
        </w:rPr>
        <w:t>剪力波分離示意圖</w:t>
      </w:r>
      <w:r w:rsidR="005E6198">
        <w:t>（</w:t>
      </w:r>
      <w:r w:rsidR="006A2F49">
        <w:rPr>
          <w:rFonts w:hint="eastAsia"/>
        </w:rPr>
        <w:t>摘</w:t>
      </w:r>
      <w:r w:rsidR="00851CA9">
        <w:rPr>
          <w:rFonts w:hint="eastAsia"/>
        </w:rPr>
        <w:t>自</w:t>
      </w:r>
      <w:r w:rsidR="00851CA9" w:rsidRPr="00851CA9">
        <w:t>http://garnero.asu.edu</w:t>
      </w:r>
      <w:r w:rsidR="005E6198">
        <w:rPr>
          <w:rFonts w:hint="eastAsia"/>
        </w:rPr>
        <w:t>）</w:t>
      </w:r>
      <w:r w:rsidR="00851CA9">
        <w:rPr>
          <w:rFonts w:hint="eastAsia"/>
        </w:rPr>
        <w:t>。</w:t>
      </w:r>
      <w:r w:rsidR="007E5134">
        <w:rPr>
          <w:rFonts w:hint="eastAsia"/>
        </w:rPr>
        <w:t>黑色實線為尚未分離的剪力波，藍色實線為經過非均向性介質的快波，紅色虛線則為慢波。</w:t>
      </w:r>
      <w:bookmarkEnd w:id="48"/>
      <w:bookmarkEnd w:id="49"/>
    </w:p>
    <w:p w14:paraId="77F2AF58" w14:textId="77777777" w:rsidR="002650BB" w:rsidRPr="002650BB" w:rsidRDefault="002650BB" w:rsidP="002650BB"/>
    <w:p w14:paraId="1226682F" w14:textId="1BE84A72" w:rsidR="00CB00EA" w:rsidRDefault="00697D1A" w:rsidP="00CB00EA">
      <w:pPr>
        <w:keepNext/>
      </w:pPr>
      <w:r w:rsidRPr="00697D1A">
        <w:rPr>
          <w:noProof/>
          <w:lang w:val="en-US"/>
        </w:rPr>
        <w:drawing>
          <wp:inline distT="0" distB="0" distL="0" distR="0" wp14:anchorId="6C733C96" wp14:editId="35409232">
            <wp:extent cx="4301490" cy="3168015"/>
            <wp:effectExtent l="0" t="0" r="0" b="0"/>
            <wp:docPr id="59"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3168015"/>
                    </a:xfrm>
                    <a:prstGeom prst="rect">
                      <a:avLst/>
                    </a:prstGeom>
                    <a:noFill/>
                    <a:ln>
                      <a:noFill/>
                    </a:ln>
                  </pic:spPr>
                </pic:pic>
              </a:graphicData>
            </a:graphic>
          </wp:inline>
        </w:drawing>
      </w:r>
    </w:p>
    <w:p w14:paraId="5F5E25CE" w14:textId="1EE2ED11" w:rsidR="004624BE" w:rsidRDefault="00CB00EA" w:rsidP="002F25CE">
      <w:pPr>
        <w:pStyle w:val="Caption"/>
        <w:rPr>
          <w:lang w:val="en-US"/>
        </w:rPr>
      </w:pPr>
      <w:bookmarkStart w:id="50" w:name="_Toc94801628"/>
      <w:bookmarkStart w:id="51" w:name="_Toc99886572"/>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7</w:t>
      </w:r>
      <w:r w:rsidR="00292CDB">
        <w:fldChar w:fldCharType="end"/>
      </w:r>
      <w:r>
        <w:rPr>
          <w:rFonts w:hint="eastAsia"/>
        </w:rPr>
        <w:t>、</w:t>
      </w:r>
      <w:r w:rsidR="005E6198">
        <w:rPr>
          <w:lang w:val="en-US"/>
        </w:rPr>
        <w:t>（</w:t>
      </w:r>
      <w:r>
        <w:rPr>
          <w:lang w:val="en-US"/>
        </w:rPr>
        <w:t>a</w:t>
      </w:r>
      <w:r w:rsidR="005E6198">
        <w:rPr>
          <w:rFonts w:hint="eastAsia"/>
          <w:lang w:val="en-US"/>
        </w:rPr>
        <w:t>）</w:t>
      </w:r>
      <w:r>
        <w:rPr>
          <w:rFonts w:hint="eastAsia"/>
          <w:lang w:val="en-US"/>
        </w:rPr>
        <w:t>剪力波走時圖，</w:t>
      </w:r>
      <w:r w:rsidR="005E6198">
        <w:rPr>
          <w:lang w:val="en-US"/>
        </w:rPr>
        <w:t>（</w:t>
      </w:r>
      <w:r>
        <w:rPr>
          <w:lang w:val="en-US"/>
        </w:rPr>
        <w:t>b</w:t>
      </w:r>
      <w:r w:rsidR="005E6198">
        <w:rPr>
          <w:rFonts w:hint="eastAsia"/>
          <w:lang w:val="en-US"/>
        </w:rPr>
        <w:t>）</w:t>
      </w:r>
      <w:r>
        <w:rPr>
          <w:rFonts w:hint="eastAsia"/>
          <w:lang w:val="en-US"/>
        </w:rPr>
        <w:t>震源</w:t>
      </w:r>
      <w:r w:rsidR="004624BE">
        <w:rPr>
          <w:rFonts w:hint="eastAsia"/>
          <w:lang w:val="en-US"/>
        </w:rPr>
        <w:t>至</w:t>
      </w:r>
      <w:r>
        <w:rPr>
          <w:rFonts w:hint="eastAsia"/>
          <w:lang w:val="en-US"/>
        </w:rPr>
        <w:t>測站的</w:t>
      </w:r>
      <w:r>
        <w:rPr>
          <w:lang w:val="en-US"/>
        </w:rPr>
        <w:t>SKS</w:t>
      </w:r>
      <w:r w:rsidR="004624BE">
        <w:rPr>
          <w:rFonts w:hint="eastAsia"/>
          <w:lang w:val="en-US"/>
        </w:rPr>
        <w:t>波相路徑。</w:t>
      </w:r>
      <w:r w:rsidR="00792194">
        <w:rPr>
          <w:rFonts w:hint="eastAsia"/>
          <w:lang w:val="en-US"/>
        </w:rPr>
        <w:t>（</w:t>
      </w:r>
      <w:r w:rsidR="004624BE">
        <w:rPr>
          <w:lang w:val="en-US"/>
        </w:rPr>
        <w:t>a</w:t>
      </w:r>
      <w:r w:rsidR="005E6198">
        <w:rPr>
          <w:lang w:val="en-US"/>
        </w:rPr>
        <w:t>）</w:t>
      </w:r>
      <w:r w:rsidR="004624BE">
        <w:rPr>
          <w:lang w:val="en-US"/>
        </w:rPr>
        <w:t>SKS</w:t>
      </w:r>
      <w:r w:rsidR="004624BE">
        <w:rPr>
          <w:rFonts w:hint="eastAsia"/>
          <w:lang w:val="en-US"/>
        </w:rPr>
        <w:t>波相於震央距</w:t>
      </w:r>
      <w:r w:rsidR="004624BE">
        <w:rPr>
          <w:lang w:val="en-US"/>
        </w:rPr>
        <w:t>85~140</w:t>
      </w:r>
      <w:r w:rsidR="004624BE">
        <w:rPr>
          <w:rFonts w:hint="eastAsia"/>
          <w:lang w:val="en-US"/>
        </w:rPr>
        <w:t>度，發震後約</w:t>
      </w:r>
      <w:r w:rsidR="004624BE">
        <w:rPr>
          <w:lang w:val="en-US"/>
        </w:rPr>
        <w:t>25</w:t>
      </w:r>
      <w:r w:rsidR="004624BE">
        <w:rPr>
          <w:rFonts w:hint="eastAsia"/>
          <w:lang w:val="en-US"/>
        </w:rPr>
        <w:t>分鐘可觀測到。</w:t>
      </w:r>
      <w:bookmarkEnd w:id="50"/>
      <w:bookmarkEnd w:id="51"/>
    </w:p>
    <w:p w14:paraId="4166B5DE" w14:textId="2D11B69C" w:rsidR="002650BB" w:rsidRDefault="004624BE" w:rsidP="00C72DB8">
      <w:pPr>
        <w:pStyle w:val="Heading2"/>
      </w:pPr>
      <w:r>
        <w:br w:type="page"/>
      </w:r>
      <w:r w:rsidR="002650BB" w:rsidRPr="000806E6">
        <w:rPr>
          <w:rFonts w:hint="eastAsia"/>
        </w:rPr>
        <w:lastRenderedPageBreak/>
        <w:tab/>
      </w:r>
      <w:bookmarkStart w:id="52" w:name="_Toc98354909"/>
      <w:r w:rsidR="002650BB">
        <w:rPr>
          <w:rFonts w:hint="eastAsia"/>
        </w:rPr>
        <w:t>剪力波分離</w:t>
      </w:r>
      <w:r w:rsidR="00697D1A">
        <w:rPr>
          <w:rFonts w:hint="eastAsia"/>
        </w:rPr>
        <w:t>判斷</w:t>
      </w:r>
      <w:bookmarkEnd w:id="52"/>
    </w:p>
    <w:p w14:paraId="715089E0" w14:textId="05A7B5D1" w:rsidR="00C977A5" w:rsidRDefault="00D308D9" w:rsidP="00044A91">
      <w:pPr>
        <w:ind w:firstLine="480"/>
        <w:jc w:val="both"/>
        <w:rPr>
          <w:rStyle w:val="a0"/>
          <w:lang w:val="en-US"/>
        </w:rPr>
      </w:pPr>
      <w:r>
        <w:rPr>
          <w:rStyle w:val="a0"/>
          <w:rFonts w:hint="eastAsia"/>
          <w:lang w:val="en-US"/>
        </w:rPr>
        <w:t>本研究將以體波</w:t>
      </w:r>
      <w:r w:rsidR="005E6198">
        <w:rPr>
          <w:rStyle w:val="a0"/>
          <w:lang w:val="en-US"/>
        </w:rPr>
        <w:t>（</w:t>
      </w:r>
      <w:r>
        <w:rPr>
          <w:rStyle w:val="a0"/>
          <w:lang w:val="en-US"/>
        </w:rPr>
        <w:t>body wave</w:t>
      </w:r>
      <w:r w:rsidR="005E6198">
        <w:rPr>
          <w:rStyle w:val="a0"/>
          <w:lang w:val="en-US"/>
        </w:rPr>
        <w:t>）</w:t>
      </w:r>
      <w:r>
        <w:rPr>
          <w:rStyle w:val="a0"/>
          <w:rFonts w:hint="eastAsia"/>
          <w:lang w:val="en-US"/>
        </w:rPr>
        <w:t>量測剪力波分離。剪力波</w:t>
      </w:r>
      <w:r w:rsidR="000016BD">
        <w:rPr>
          <w:rStyle w:val="a0"/>
          <w:rFonts w:hint="eastAsia"/>
          <w:lang w:val="en-US"/>
        </w:rPr>
        <w:t>是否</w:t>
      </w:r>
      <w:r w:rsidR="00C977A5">
        <w:rPr>
          <w:rStyle w:val="a0"/>
          <w:rFonts w:hint="eastAsia"/>
          <w:lang w:val="en-US"/>
        </w:rPr>
        <w:t>「</w:t>
      </w:r>
      <w:r w:rsidR="000016BD">
        <w:rPr>
          <w:rStyle w:val="a0"/>
          <w:rFonts w:hint="eastAsia"/>
          <w:lang w:val="en-US"/>
        </w:rPr>
        <w:t>分離</w:t>
      </w:r>
      <w:r w:rsidR="00C977A5">
        <w:rPr>
          <w:rStyle w:val="a0"/>
          <w:rFonts w:hint="eastAsia"/>
          <w:lang w:val="en-US"/>
        </w:rPr>
        <w:t>」</w:t>
      </w:r>
      <w:r w:rsidR="000016BD">
        <w:rPr>
          <w:rStyle w:val="a0"/>
          <w:rFonts w:hint="eastAsia"/>
          <w:lang w:val="en-US"/>
        </w:rPr>
        <w:t>最初步的判斷是以</w:t>
      </w:r>
      <w:r w:rsidR="00C92B41">
        <w:rPr>
          <w:rStyle w:val="a0"/>
          <w:rFonts w:hint="eastAsia"/>
          <w:lang w:val="en-US"/>
        </w:rPr>
        <w:t>水平</w:t>
      </w:r>
      <w:r w:rsidR="000016BD">
        <w:rPr>
          <w:rStyle w:val="a0"/>
          <w:rFonts w:hint="eastAsia"/>
          <w:lang w:val="en-US"/>
        </w:rPr>
        <w:t>質點運動</w:t>
      </w:r>
      <w:r w:rsidR="005E6198">
        <w:rPr>
          <w:rStyle w:val="a0"/>
          <w:lang w:val="en-US"/>
        </w:rPr>
        <w:t>（</w:t>
      </w:r>
      <w:r w:rsidR="00C92B41">
        <w:rPr>
          <w:rStyle w:val="a0"/>
          <w:lang w:val="en-US"/>
        </w:rPr>
        <w:t xml:space="preserve">horizontal </w:t>
      </w:r>
      <w:r w:rsidR="000016BD">
        <w:rPr>
          <w:rStyle w:val="a0"/>
          <w:rFonts w:hint="eastAsia"/>
          <w:lang w:val="en-US"/>
        </w:rPr>
        <w:t>p</w:t>
      </w:r>
      <w:r w:rsidR="000016BD">
        <w:rPr>
          <w:rStyle w:val="a0"/>
          <w:lang w:val="en-US"/>
        </w:rPr>
        <w:t>article motion</w:t>
      </w:r>
      <w:r w:rsidR="005E6198">
        <w:rPr>
          <w:rStyle w:val="a0"/>
          <w:lang w:val="en-US"/>
        </w:rPr>
        <w:t>）</w:t>
      </w:r>
      <w:r w:rsidR="000016BD">
        <w:rPr>
          <w:rStyle w:val="a0"/>
          <w:rFonts w:hint="eastAsia"/>
          <w:lang w:val="en-US"/>
        </w:rPr>
        <w:t>是否為橢圓</w:t>
      </w:r>
      <w:r w:rsidR="005E6198">
        <w:rPr>
          <w:rStyle w:val="a0"/>
          <w:rFonts w:hint="eastAsia"/>
          <w:lang w:val="en-US"/>
        </w:rPr>
        <w:t>（</w:t>
      </w:r>
      <w:r w:rsidR="000016BD">
        <w:rPr>
          <w:rStyle w:val="a0"/>
          <w:lang w:val="en-US"/>
        </w:rPr>
        <w:t>elliptical</w:t>
      </w:r>
      <w:r w:rsidR="005E6198">
        <w:rPr>
          <w:rStyle w:val="a0"/>
          <w:lang w:val="en-US"/>
        </w:rPr>
        <w:t>）</w:t>
      </w:r>
      <w:r w:rsidR="000016BD">
        <w:rPr>
          <w:rStyle w:val="a0"/>
          <w:rFonts w:hint="eastAsia"/>
          <w:lang w:val="en-US"/>
        </w:rPr>
        <w:t>為基礎</w:t>
      </w:r>
      <w:r w:rsidR="002B4D5E">
        <w:rPr>
          <w:rStyle w:val="a0"/>
          <w:rFonts w:hint="eastAsia"/>
          <w:lang w:val="en-US"/>
        </w:rPr>
        <w:t>。</w:t>
      </w:r>
      <w:r w:rsidR="00697D1A">
        <w:rPr>
          <w:rStyle w:val="a0"/>
          <w:rFonts w:hint="eastAsia"/>
          <w:lang w:val="en-US"/>
        </w:rPr>
        <w:t>前人研究中大多</w:t>
      </w:r>
      <w:r w:rsidR="00C977A5">
        <w:rPr>
          <w:rStyle w:val="a0"/>
          <w:rFonts w:hint="eastAsia"/>
          <w:lang w:val="en-US"/>
        </w:rPr>
        <w:t>「</w:t>
      </w:r>
      <w:r w:rsidR="00697D1A">
        <w:rPr>
          <w:rStyle w:val="a0"/>
          <w:rFonts w:hint="eastAsia"/>
          <w:lang w:val="en-US"/>
        </w:rPr>
        <w:t>人為</w:t>
      </w:r>
      <w:r w:rsidR="00C977A5">
        <w:rPr>
          <w:rStyle w:val="a0"/>
          <w:rFonts w:hint="eastAsia"/>
          <w:lang w:val="en-US"/>
        </w:rPr>
        <w:t>」</w:t>
      </w:r>
      <w:r w:rsidR="00697D1A">
        <w:rPr>
          <w:rStyle w:val="a0"/>
          <w:rFonts w:hint="eastAsia"/>
          <w:lang w:val="en-US"/>
        </w:rPr>
        <w:t>判斷</w:t>
      </w:r>
      <w:r w:rsidR="00C92B41">
        <w:rPr>
          <w:rStyle w:val="a0"/>
          <w:rFonts w:hint="eastAsia"/>
          <w:lang w:val="en-US"/>
        </w:rPr>
        <w:t>水平</w:t>
      </w:r>
      <w:r w:rsidR="00697D1A">
        <w:rPr>
          <w:rStyle w:val="a0"/>
          <w:rFonts w:hint="eastAsia"/>
          <w:lang w:val="en-US"/>
        </w:rPr>
        <w:t>質點運動為橢圓或線性</w:t>
      </w:r>
      <w:r w:rsidR="005E6198">
        <w:rPr>
          <w:rStyle w:val="a0"/>
          <w:lang w:val="en-US"/>
        </w:rPr>
        <w:t>（</w:t>
      </w:r>
      <w:r w:rsidR="00697D1A">
        <w:rPr>
          <w:rStyle w:val="a0"/>
          <w:lang w:val="en-US"/>
        </w:rPr>
        <w:t xml:space="preserve">Arvin </w:t>
      </w:r>
      <w:r w:rsidR="00697D1A" w:rsidRPr="00F7402C">
        <w:rPr>
          <w:rStyle w:val="a0"/>
          <w:i/>
          <w:iCs/>
          <w:lang w:val="en-US"/>
        </w:rPr>
        <w:t>et al.,</w:t>
      </w:r>
      <w:r w:rsidR="00697D1A">
        <w:rPr>
          <w:rStyle w:val="a0"/>
          <w:lang w:val="en-US"/>
        </w:rPr>
        <w:t xml:space="preserve"> 2021</w:t>
      </w:r>
      <w:r w:rsidR="005E6198">
        <w:rPr>
          <w:rStyle w:val="a0"/>
          <w:rFonts w:hint="eastAsia"/>
          <w:lang w:val="en-US"/>
        </w:rPr>
        <w:t>）</w:t>
      </w:r>
      <w:r w:rsidR="0000724C">
        <w:rPr>
          <w:rStyle w:val="a0"/>
          <w:rFonts w:hint="eastAsia"/>
          <w:lang w:val="en-US"/>
        </w:rPr>
        <w:t>。若</w:t>
      </w:r>
      <w:r w:rsidR="00C92B41">
        <w:rPr>
          <w:rStyle w:val="a0"/>
          <w:rFonts w:hint="eastAsia"/>
          <w:lang w:val="en-US"/>
        </w:rPr>
        <w:t>水平</w:t>
      </w:r>
      <w:r w:rsidR="0000724C">
        <w:rPr>
          <w:rStyle w:val="a0"/>
          <w:rFonts w:hint="eastAsia"/>
          <w:lang w:val="en-US"/>
        </w:rPr>
        <w:t>質點運動為</w:t>
      </w:r>
      <w:r w:rsidR="00C977A5">
        <w:rPr>
          <w:rStyle w:val="a0"/>
          <w:rFonts w:hint="eastAsia"/>
          <w:lang w:val="en-US"/>
        </w:rPr>
        <w:t>「</w:t>
      </w:r>
      <w:r w:rsidR="0000724C">
        <w:rPr>
          <w:rStyle w:val="a0"/>
          <w:rFonts w:hint="eastAsia"/>
          <w:lang w:val="en-US"/>
        </w:rPr>
        <w:t>線性</w:t>
      </w:r>
      <w:r w:rsidR="00C977A5">
        <w:rPr>
          <w:rStyle w:val="a0"/>
          <w:rFonts w:hint="eastAsia"/>
          <w:lang w:val="en-US"/>
        </w:rPr>
        <w:t>」</w:t>
      </w:r>
      <w:r w:rsidR="0000724C">
        <w:rPr>
          <w:rStyle w:val="a0"/>
          <w:rFonts w:hint="eastAsia"/>
          <w:lang w:val="en-US"/>
        </w:rPr>
        <w:t>則代表剪力波並沒有分離</w:t>
      </w:r>
      <w:r w:rsidR="00044A91">
        <w:rPr>
          <w:rStyle w:val="a0"/>
          <w:rFonts w:hint="eastAsia"/>
          <w:lang w:val="en-US"/>
        </w:rPr>
        <w:t>，即為</w:t>
      </w:r>
      <w:r w:rsidR="005649C8">
        <w:rPr>
          <w:rStyle w:val="a0"/>
          <w:lang w:val="en-US"/>
        </w:rPr>
        <w:t>N</w:t>
      </w:r>
      <w:r w:rsidR="00044A91">
        <w:rPr>
          <w:rStyle w:val="a0"/>
          <w:lang w:val="en-US"/>
        </w:rPr>
        <w:t>ull</w:t>
      </w:r>
      <w:r w:rsidR="00044A91">
        <w:rPr>
          <w:rStyle w:val="a0"/>
          <w:rFonts w:hint="eastAsia"/>
          <w:lang w:val="en-US"/>
        </w:rPr>
        <w:t>，代表非均向性存在</w:t>
      </w:r>
      <w:r w:rsidR="005649C8">
        <w:rPr>
          <w:rStyle w:val="a0"/>
          <w:rFonts w:hint="eastAsia"/>
          <w:lang w:val="en-US"/>
        </w:rPr>
        <w:t>與否無法確定。</w:t>
      </w:r>
      <w:r w:rsidR="005649C8">
        <w:rPr>
          <w:rStyle w:val="a0"/>
          <w:lang w:val="en-US"/>
        </w:rPr>
        <w:t>Null</w:t>
      </w:r>
      <w:r w:rsidR="0000724C">
        <w:rPr>
          <w:rStyle w:val="a0"/>
          <w:rFonts w:hint="eastAsia"/>
          <w:lang w:val="en-US"/>
        </w:rPr>
        <w:t>有</w:t>
      </w:r>
      <w:r w:rsidR="008A00F1">
        <w:rPr>
          <w:rStyle w:val="a0"/>
          <w:rFonts w:hint="eastAsia"/>
          <w:lang w:val="en-US"/>
        </w:rPr>
        <w:t>三種原因：</w:t>
      </w:r>
      <w:r w:rsidR="005E6198">
        <w:rPr>
          <w:rStyle w:val="a0"/>
          <w:rFonts w:hint="eastAsia"/>
          <w:lang w:val="en-US"/>
        </w:rPr>
        <w:t>（</w:t>
      </w:r>
      <w:r w:rsidR="0000724C">
        <w:rPr>
          <w:rStyle w:val="a0"/>
          <w:lang w:val="en-US"/>
        </w:rPr>
        <w:t>1</w:t>
      </w:r>
      <w:r w:rsidR="005E6198">
        <w:rPr>
          <w:rStyle w:val="a0"/>
          <w:lang w:val="en-US"/>
        </w:rPr>
        <w:t>）</w:t>
      </w:r>
      <w:r w:rsidR="008A00F1">
        <w:rPr>
          <w:rStyle w:val="a0"/>
          <w:rFonts w:hint="eastAsia"/>
          <w:lang w:val="en-US"/>
        </w:rPr>
        <w:t>介質</w:t>
      </w:r>
      <w:r w:rsidR="0000724C">
        <w:rPr>
          <w:rStyle w:val="a0"/>
          <w:rFonts w:hint="eastAsia"/>
          <w:lang w:val="en-US"/>
        </w:rPr>
        <w:t>為均向性，</w:t>
      </w:r>
      <w:r w:rsidR="005E6198">
        <w:rPr>
          <w:rStyle w:val="a0"/>
          <w:lang w:val="en-US"/>
        </w:rPr>
        <w:t>（</w:t>
      </w:r>
      <w:r w:rsidR="0000724C">
        <w:rPr>
          <w:rStyle w:val="a0"/>
          <w:lang w:val="en-US"/>
        </w:rPr>
        <w:t>2</w:t>
      </w:r>
      <w:r w:rsidR="005E6198">
        <w:rPr>
          <w:rStyle w:val="a0"/>
          <w:lang w:val="en-US"/>
        </w:rPr>
        <w:t>）</w:t>
      </w:r>
      <w:r w:rsidR="008A00F1">
        <w:rPr>
          <w:rStyle w:val="a0"/>
          <w:rFonts w:hint="eastAsia"/>
          <w:lang w:val="en-US"/>
        </w:rPr>
        <w:t>複雜的非均向性排列，可能為垂直排列</w:t>
      </w:r>
      <w:r w:rsidR="00591357">
        <w:rPr>
          <w:rStyle w:val="a0"/>
          <w:rFonts w:hint="eastAsia"/>
          <w:lang w:val="en-US"/>
        </w:rPr>
        <w:t>（</w:t>
      </w:r>
      <w:r w:rsidR="007D2B95">
        <w:rPr>
          <w:rStyle w:val="a0"/>
          <w:rFonts w:hint="eastAsia"/>
          <w:lang w:val="en-US"/>
        </w:rPr>
        <w:t>傾沒角度為</w:t>
      </w:r>
      <w:r w:rsidR="00591357">
        <w:rPr>
          <w:rStyle w:val="a0"/>
          <w:lang w:val="en-US"/>
        </w:rPr>
        <w:t>90°</w:t>
      </w:r>
      <w:r w:rsidR="00591357">
        <w:rPr>
          <w:rStyle w:val="a0"/>
          <w:rFonts w:hint="eastAsia"/>
          <w:lang w:val="en-US"/>
        </w:rPr>
        <w:t>）</w:t>
      </w:r>
      <w:r w:rsidR="008A00F1">
        <w:rPr>
          <w:rStyle w:val="a0"/>
          <w:rFonts w:hint="eastAsia"/>
          <w:lang w:val="en-US"/>
        </w:rPr>
        <w:t>，對於垂直入射</w:t>
      </w:r>
      <w:r w:rsidR="00591357">
        <w:rPr>
          <w:rStyle w:val="a0"/>
          <w:rFonts w:hint="eastAsia"/>
          <w:lang w:val="en-US"/>
        </w:rPr>
        <w:t>測站</w:t>
      </w:r>
      <w:r w:rsidR="008A00F1">
        <w:rPr>
          <w:rStyle w:val="a0"/>
          <w:rFonts w:hint="eastAsia"/>
          <w:lang w:val="en-US"/>
        </w:rPr>
        <w:t>的波線而言為均向性，</w:t>
      </w:r>
      <w:r w:rsidR="005E6198">
        <w:rPr>
          <w:rStyle w:val="a0"/>
          <w:lang w:val="en-US"/>
        </w:rPr>
        <w:t>（</w:t>
      </w:r>
      <w:r w:rsidR="008A00F1">
        <w:rPr>
          <w:rStyle w:val="a0"/>
          <w:lang w:val="en-US"/>
        </w:rPr>
        <w:t>3</w:t>
      </w:r>
      <w:r w:rsidR="005E6198">
        <w:rPr>
          <w:rStyle w:val="a0"/>
          <w:lang w:val="en-US"/>
        </w:rPr>
        <w:t>）</w:t>
      </w:r>
      <w:r w:rsidR="00C977A5">
        <w:rPr>
          <w:rStyle w:val="a0"/>
          <w:rFonts w:hint="eastAsia"/>
          <w:lang w:val="en-US"/>
        </w:rPr>
        <w:t>測站相對地震的方向</w:t>
      </w:r>
      <w:r w:rsidR="00B61C5B">
        <w:rPr>
          <w:rStyle w:val="a0"/>
          <w:rFonts w:hint="eastAsia"/>
          <w:lang w:val="en-US"/>
        </w:rPr>
        <w:t>近乎</w:t>
      </w:r>
      <w:r w:rsidR="00C977A5">
        <w:rPr>
          <w:rStyle w:val="a0"/>
          <w:rFonts w:hint="eastAsia"/>
          <w:lang w:val="en-US"/>
        </w:rPr>
        <w:t>平行於</w:t>
      </w:r>
      <w:r w:rsidR="00E76CDE">
        <w:rPr>
          <w:rStyle w:val="a0"/>
          <w:rFonts w:hint="eastAsia"/>
          <w:lang w:val="en-US"/>
        </w:rPr>
        <w:t>非均向性</w:t>
      </w:r>
      <w:r w:rsidR="00C977A5">
        <w:rPr>
          <w:rStyle w:val="a0"/>
          <w:rFonts w:hint="eastAsia"/>
          <w:lang w:val="en-US"/>
        </w:rPr>
        <w:t>介質的快方向或慢方向</w:t>
      </w:r>
      <w:r w:rsidR="005E6198">
        <w:rPr>
          <w:rStyle w:val="a0"/>
          <w:lang w:val="en-US"/>
        </w:rPr>
        <w:t>（</w:t>
      </w:r>
      <w:r w:rsidR="00C977A5">
        <w:rPr>
          <w:rStyle w:val="a0"/>
          <w:rFonts w:hint="eastAsia"/>
          <w:lang w:val="en-US"/>
        </w:rPr>
        <w:t>即垂直快方向</w:t>
      </w:r>
      <w:r w:rsidR="005E6198">
        <w:rPr>
          <w:rStyle w:val="a0"/>
          <w:rFonts w:hint="eastAsia"/>
          <w:lang w:val="en-US"/>
        </w:rPr>
        <w:t>）</w:t>
      </w:r>
      <w:r w:rsidR="00C977A5">
        <w:rPr>
          <w:rStyle w:val="a0"/>
          <w:rFonts w:hint="eastAsia"/>
          <w:lang w:val="en-US"/>
        </w:rPr>
        <w:t>。</w:t>
      </w:r>
    </w:p>
    <w:p w14:paraId="22A78F8D" w14:textId="7F6BC6DC" w:rsidR="00C81CD8" w:rsidRDefault="00C8732F" w:rsidP="00382E8F">
      <w:pPr>
        <w:ind w:firstLine="480"/>
        <w:jc w:val="both"/>
        <w:rPr>
          <w:lang w:val="en-US"/>
        </w:rPr>
      </w:pPr>
      <w:r w:rsidRPr="00C8732F">
        <w:t>Scholz</w:t>
      </w:r>
      <w:r>
        <w:rPr>
          <w:lang w:val="en-US"/>
        </w:rPr>
        <w:t xml:space="preserve"> </w:t>
      </w:r>
      <w:r w:rsidRPr="00C8732F">
        <w:rPr>
          <w:i/>
          <w:iCs/>
          <w:lang w:val="en-US"/>
        </w:rPr>
        <w:t>et al.</w:t>
      </w:r>
      <w:r w:rsidR="003B0FFA">
        <w:rPr>
          <w:lang w:val="en-US"/>
        </w:rPr>
        <w:t xml:space="preserve"> (</w:t>
      </w:r>
      <w:r>
        <w:rPr>
          <w:rFonts w:hint="eastAsia"/>
          <w:lang w:val="en-US"/>
        </w:rPr>
        <w:t>2</w:t>
      </w:r>
      <w:r>
        <w:rPr>
          <w:lang w:val="en-US"/>
        </w:rPr>
        <w:t>01</w:t>
      </w:r>
      <w:r w:rsidR="003B0FFA">
        <w:rPr>
          <w:lang w:val="en-US"/>
        </w:rPr>
        <w:t xml:space="preserve">6) </w:t>
      </w:r>
      <w:r>
        <w:rPr>
          <w:rFonts w:hint="eastAsia"/>
          <w:lang w:val="en-US"/>
        </w:rPr>
        <w:t>中利用主成分分析</w:t>
      </w:r>
      <w:r w:rsidR="005E6198">
        <w:rPr>
          <w:lang w:val="en-US"/>
        </w:rPr>
        <w:t>（</w:t>
      </w:r>
      <w:r>
        <w:rPr>
          <w:lang w:val="en-US"/>
        </w:rPr>
        <w:t>principle component analysis</w:t>
      </w:r>
      <w:r>
        <w:rPr>
          <w:rFonts w:hint="eastAsia"/>
          <w:lang w:val="en-US"/>
        </w:rPr>
        <w:t>，簡稱</w:t>
      </w:r>
      <w:r>
        <w:rPr>
          <w:lang w:val="en-US"/>
        </w:rPr>
        <w:t>PCA</w:t>
      </w:r>
      <w:r w:rsidR="005E6198">
        <w:rPr>
          <w:rFonts w:hint="eastAsia"/>
          <w:lang w:val="en-US"/>
        </w:rPr>
        <w:t>）</w:t>
      </w:r>
      <w:r w:rsidR="00150A92">
        <w:rPr>
          <w:rFonts w:hint="eastAsia"/>
          <w:lang w:val="en-US"/>
        </w:rPr>
        <w:t>判斷質點運動的線性程度。</w:t>
      </w:r>
      <w:r w:rsidR="00150A92">
        <w:rPr>
          <w:lang w:val="en-US"/>
        </w:rPr>
        <w:t>PCA</w:t>
      </w:r>
      <w:r w:rsidR="00150A92">
        <w:rPr>
          <w:rFonts w:hint="eastAsia"/>
          <w:lang w:val="en-US"/>
        </w:rPr>
        <w:t>即是將原始資料以線性組合的方式</w:t>
      </w:r>
      <w:r w:rsidR="004A25DC">
        <w:rPr>
          <w:rFonts w:hint="eastAsia"/>
          <w:lang w:val="en-US"/>
        </w:rPr>
        <w:t>把多個具相關性的變數「</w:t>
      </w:r>
      <w:r w:rsidR="00382E8F">
        <w:rPr>
          <w:rFonts w:hint="eastAsia"/>
          <w:lang w:val="en-US"/>
        </w:rPr>
        <w:t>投影</w:t>
      </w:r>
      <w:r w:rsidR="004A25DC">
        <w:rPr>
          <w:rFonts w:hint="eastAsia"/>
          <w:lang w:val="en-US"/>
        </w:rPr>
        <w:t>」</w:t>
      </w:r>
      <w:r w:rsidR="004A25DC">
        <w:rPr>
          <w:rFonts w:ascii="Apple Color Emoji" w:hAnsi="Apple Color Emoji" w:cs="Apple Color Emoji" w:hint="eastAsia"/>
          <w:lang w:val="en-US"/>
        </w:rPr>
        <w:t>成互相獨立的新變數</w:t>
      </w:r>
      <w:r w:rsidR="000A5265">
        <w:rPr>
          <w:rFonts w:hint="eastAsia"/>
          <w:lang w:val="en-US"/>
        </w:rPr>
        <w:t>，即為</w:t>
      </w:r>
      <w:r w:rsidR="00FC59FE">
        <w:rPr>
          <w:rFonts w:hint="eastAsia"/>
          <w:lang w:val="en-US"/>
        </w:rPr>
        <w:t>「</w:t>
      </w:r>
      <w:r w:rsidR="000A5265">
        <w:rPr>
          <w:rFonts w:hint="eastAsia"/>
          <w:lang w:val="en-US"/>
        </w:rPr>
        <w:t>主成分</w:t>
      </w:r>
      <w:r w:rsidR="00FC59FE">
        <w:rPr>
          <w:rFonts w:hint="eastAsia"/>
          <w:lang w:val="en-US"/>
        </w:rPr>
        <w:t>」，</w:t>
      </w:r>
      <w:r w:rsidR="004A25DC">
        <w:rPr>
          <w:rFonts w:hint="eastAsia"/>
          <w:lang w:val="en-US"/>
        </w:rPr>
        <w:t>換句話說，主成分可以顯示出最大的個別差異</w:t>
      </w:r>
      <w:r w:rsidR="003A2AEE">
        <w:rPr>
          <w:rFonts w:hint="eastAsia"/>
          <w:lang w:val="en-US"/>
        </w:rPr>
        <w:t>。同時，計算各個成分的特徵值</w:t>
      </w:r>
      <w:r w:rsidR="005E6198">
        <w:rPr>
          <w:lang w:val="en-US"/>
        </w:rPr>
        <w:t>（</w:t>
      </w:r>
      <w:r w:rsidR="003A2AEE">
        <w:rPr>
          <w:lang w:val="en-US"/>
        </w:rPr>
        <w:t>eigenvalue</w:t>
      </w:r>
      <w:r w:rsidR="005E6198">
        <w:rPr>
          <w:lang w:val="en-US"/>
        </w:rPr>
        <w:t>）</w:t>
      </w:r>
      <w:r w:rsidR="003A2AEE">
        <w:rPr>
          <w:rFonts w:hint="eastAsia"/>
          <w:lang w:val="en-US"/>
        </w:rPr>
        <w:t>與其對應之特徵向量</w:t>
      </w:r>
      <w:r w:rsidR="005E6198">
        <w:rPr>
          <w:lang w:val="en-US"/>
        </w:rPr>
        <w:t>（</w:t>
      </w:r>
      <w:r w:rsidR="003A2AEE">
        <w:rPr>
          <w:lang w:val="en-US"/>
        </w:rPr>
        <w:t>eigenvector</w:t>
      </w:r>
      <w:r w:rsidR="005E6198">
        <w:rPr>
          <w:lang w:val="en-US"/>
        </w:rPr>
        <w:t>）</w:t>
      </w:r>
      <w:r w:rsidR="00FC59FE">
        <w:rPr>
          <w:rFonts w:hint="eastAsia"/>
          <w:lang w:val="en-US"/>
        </w:rPr>
        <w:t>。</w:t>
      </w:r>
      <w:r w:rsidR="00382E8F">
        <w:rPr>
          <w:rFonts w:hint="eastAsia"/>
          <w:lang w:val="en-US"/>
        </w:rPr>
        <w:t>以數學式表示，</w:t>
      </w:r>
      <w:r w:rsidR="002E2D69">
        <w:rPr>
          <w:rFonts w:hint="eastAsia"/>
          <w:lang w:val="en-US"/>
        </w:rPr>
        <w:t>在</w:t>
      </w:r>
      <m:oMath>
        <m:r>
          <w:rPr>
            <w:rFonts w:ascii="Cambria Math" w:hAnsi="Cambria Math"/>
            <w:lang w:val="en-US"/>
          </w:rPr>
          <m:t>D</m:t>
        </m:r>
      </m:oMath>
      <w:r w:rsidR="002E2D69">
        <w:rPr>
          <w:rFonts w:hint="eastAsia"/>
          <w:lang w:val="en-US"/>
        </w:rPr>
        <w:t>維空間內具有</w:t>
      </w:r>
      <w:r w:rsidR="001472E5">
        <w:rPr>
          <w:rFonts w:hint="eastAsia"/>
          <w:lang w:val="en-US"/>
        </w:rPr>
        <w:t>原始</w:t>
      </w:r>
      <w:r w:rsidR="002E2D69">
        <w:rPr>
          <w:rFonts w:hint="eastAsia"/>
          <w:lang w:val="en-US"/>
        </w:rPr>
        <w:t>數據</w:t>
      </w:r>
      <m:oMath>
        <m:r>
          <w:rPr>
            <w:rFonts w:ascii="Cambria Math" w:hAnsi="Cambria Math"/>
            <w:lang w:val="en-US"/>
          </w:rPr>
          <m:t>X=</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2E2D69">
        <w:rPr>
          <w:rFonts w:hint="eastAsia"/>
          <w:lang w:val="en-US"/>
        </w:rPr>
        <w:t>，</w:t>
      </w:r>
      <w:r w:rsidR="00DF2CFA">
        <w:rPr>
          <w:rFonts w:hint="eastAsia"/>
          <w:lang w:val="en-US"/>
        </w:rPr>
        <w:t>將資料進行標準化</w:t>
      </w:r>
      <w:r w:rsidR="00454D7A">
        <w:rPr>
          <w:rFonts w:hint="eastAsia"/>
          <w:lang w:val="en-US"/>
        </w:rPr>
        <w:t>得到矩陣</w:t>
      </w:r>
      <m:oMath>
        <m:r>
          <w:rPr>
            <w:rFonts w:ascii="Cambria Math" w:hAnsi="Cambria Math"/>
            <w:lang w:val="en-US"/>
          </w:rPr>
          <m:t>S</m:t>
        </m:r>
      </m:oMath>
      <w:r w:rsidR="00DF2CFA">
        <w:rPr>
          <w:rFonts w:hint="eastAsia"/>
          <w:lang w:val="en-US"/>
        </w:rPr>
        <w:t>，即</w:t>
      </w:r>
      <m:oMath>
        <m:nary>
          <m:naryPr>
            <m:chr m:val="∑"/>
            <m:limLoc m:val="undOvr"/>
            <m:ctrlPr>
              <w:rPr>
                <w:rFonts w:ascii="Cambria Math" w:hAnsi="Cambria Math"/>
                <w:i/>
                <w:lang w:val="en-US"/>
              </w:rPr>
            </m:ctrlPr>
          </m:naryPr>
          <m:sub>
            <m:r>
              <w:rPr>
                <w:rFonts w:ascii="Cambria Math" w:hAnsi="Cambria Math"/>
                <w:lang w:val="en-US"/>
              </w:rPr>
              <m:t>i=1</m:t>
            </m:r>
            <m:ctrlPr>
              <w:rPr>
                <w:rFonts w:ascii="Cambria Math" w:hAnsi="Cambria Math" w:hint="eastAsia"/>
                <w:i/>
                <w:lang w:val="en-US"/>
              </w:rPr>
            </m:ctrlP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nary>
        <m:r>
          <w:rPr>
            <w:rFonts w:ascii="Cambria Math" w:hAnsi="Cambria Math"/>
            <w:lang w:val="en-US"/>
          </w:rPr>
          <m:t>=0</m:t>
        </m:r>
      </m:oMath>
      <w:r w:rsidR="00307101">
        <w:rPr>
          <w:rFonts w:hint="eastAsia"/>
          <w:lang w:val="en-US"/>
        </w:rPr>
        <w:t>。</w:t>
      </w:r>
      <w:r w:rsidR="00196947">
        <w:rPr>
          <w:rFonts w:hint="eastAsia"/>
          <w:lang w:val="en-US"/>
        </w:rPr>
        <w:t>為了</w:t>
      </w:r>
      <w:r w:rsidR="00DF2CFA">
        <w:rPr>
          <w:rFonts w:hint="eastAsia"/>
          <w:lang w:val="en-US"/>
        </w:rPr>
        <w:t>將數據從</w:t>
      </w:r>
      <m:oMath>
        <m:r>
          <w:rPr>
            <w:rFonts w:ascii="Cambria Math" w:hAnsi="Cambria Math"/>
            <w:lang w:val="en-US"/>
          </w:rPr>
          <m:t>D</m:t>
        </m:r>
      </m:oMath>
      <w:r w:rsidR="00196947">
        <w:rPr>
          <w:rFonts w:hint="eastAsia"/>
          <w:lang w:val="en-US"/>
        </w:rPr>
        <w:t>維</w:t>
      </w:r>
      <w:r w:rsidR="00DF2CFA">
        <w:rPr>
          <w:rFonts w:hint="eastAsia"/>
          <w:lang w:val="en-US"/>
        </w:rPr>
        <w:t>降到</w:t>
      </w:r>
      <m:oMath>
        <m:r>
          <w:rPr>
            <w:rFonts w:ascii="Cambria Math" w:hAnsi="Cambria Math"/>
            <w:lang w:val="en-US"/>
          </w:rPr>
          <m:t>d</m:t>
        </m:r>
      </m:oMath>
      <w:r w:rsidR="00196947">
        <w:rPr>
          <w:rFonts w:hint="eastAsia"/>
          <w:lang w:val="en-US"/>
        </w:rPr>
        <w:t>維</w:t>
      </w:r>
      <w:r w:rsidR="00DF2CFA">
        <w:rPr>
          <w:rFonts w:hint="eastAsia"/>
          <w:lang w:val="en-US"/>
        </w:rPr>
        <w:t>，其中</w:t>
      </w:r>
      <m:oMath>
        <m:r>
          <w:rPr>
            <w:rFonts w:ascii="Cambria Math" w:hAnsi="Cambria Math"/>
            <w:lang w:val="en-US"/>
          </w:rPr>
          <m:t>d≪D</m:t>
        </m:r>
      </m:oMath>
      <w:r w:rsidR="00DF2CFA">
        <w:rPr>
          <w:rFonts w:hint="eastAsia"/>
          <w:lang w:val="en-US"/>
        </w:rPr>
        <w:t>，</w:t>
      </w:r>
      <w:r w:rsidR="00196947">
        <w:rPr>
          <w:rFonts w:hint="eastAsia"/>
          <w:lang w:val="en-US"/>
        </w:rPr>
        <w:t>需計算共變異矩陣</w:t>
      </w:r>
      <m:oMath>
        <m:r>
          <w:rPr>
            <w:rFonts w:ascii="Cambria Math" w:hAnsi="Cambria Math"/>
            <w:lang w:val="en-US"/>
          </w:rPr>
          <m:t>C</m:t>
        </m:r>
      </m:oMath>
      <w:r w:rsidR="00196947">
        <w:rPr>
          <w:rFonts w:hint="eastAsia"/>
          <w:lang w:val="en-US"/>
        </w:rPr>
        <w:t>，</w:t>
      </w:r>
      <m:oMath>
        <m:r>
          <w:rPr>
            <w:rFonts w:ascii="Cambria Math" w:hAnsi="Cambria Math"/>
            <w:lang w:val="en-US"/>
          </w:rPr>
          <m:t>C=</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S</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T</m:t>
                </m:r>
              </m:sup>
            </m:sSup>
          </m:e>
        </m:nary>
      </m:oMath>
      <w:r w:rsidR="00196947">
        <w:rPr>
          <w:rFonts w:hint="eastAsia"/>
          <w:lang w:val="en-US"/>
        </w:rPr>
        <w:t>，並利用共變異矩陣計算特徵值</w:t>
      </w:r>
      <m:oMath>
        <m:r>
          <w:rPr>
            <w:rFonts w:ascii="Cambria Math" w:hAnsi="Cambria Math"/>
            <w:lang w:val="en-US"/>
          </w:rPr>
          <m:t>C</m:t>
        </m:r>
        <m:r>
          <w:rPr>
            <w:rFonts w:ascii="Cambria Math" w:hAnsi="Cambria Math" w:hint="eastAsia"/>
            <w:lang w:val="en-US"/>
          </w:rPr>
          <m:t>-</m:t>
        </m:r>
        <m:r>
          <w:rPr>
            <w:rFonts w:ascii="Cambria Math" w:hAnsi="Cambria Math"/>
            <w:lang w:val="en-US"/>
          </w:rPr>
          <m:t>λI=0</m:t>
        </m:r>
      </m:oMath>
      <w:r w:rsidR="00196947">
        <w:rPr>
          <w:rFonts w:hint="eastAsia"/>
          <w:lang w:val="en-US"/>
        </w:rPr>
        <w:t>，</w:t>
      </w:r>
      <w:r w:rsidR="00C81CD8">
        <w:rPr>
          <w:rFonts w:hint="eastAsia"/>
          <w:lang w:val="en-US"/>
        </w:rPr>
        <w:t>其中</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oMath>
      <w:r w:rsidR="00C81CD8">
        <w:rPr>
          <w:rFonts w:hint="eastAsia"/>
          <w:lang w:val="en-US"/>
        </w:rPr>
        <w:t>，特徵值對應的特徵向量</w:t>
      </w:r>
      <m:oMath>
        <m:r>
          <w:rPr>
            <w:rFonts w:ascii="Cambria Math" w:hAnsi="Cambria Math"/>
            <w:lang w:val="en-US"/>
          </w:rPr>
          <m:t>U</m:t>
        </m:r>
      </m:oMath>
      <w:r w:rsidR="00C81CD8">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670"/>
        <w:gridCol w:w="1411"/>
      </w:tblGrid>
      <w:tr w:rsidR="00307101" w14:paraId="6BBD69AA" w14:textId="77777777" w:rsidTr="00307101">
        <w:tc>
          <w:tcPr>
            <w:tcW w:w="1413" w:type="dxa"/>
          </w:tcPr>
          <w:p w14:paraId="7D7B075B" w14:textId="77777777" w:rsidR="00307101" w:rsidRDefault="00307101" w:rsidP="00196947">
            <w:pPr>
              <w:jc w:val="both"/>
              <w:rPr>
                <w:lang w:val="en-US"/>
              </w:rPr>
            </w:pPr>
          </w:p>
        </w:tc>
        <w:tc>
          <w:tcPr>
            <w:tcW w:w="5670" w:type="dxa"/>
          </w:tcPr>
          <w:p w14:paraId="73D62112" w14:textId="4A9C0AD0" w:rsidR="00307101" w:rsidRPr="00307101" w:rsidRDefault="00CC4C0F" w:rsidP="00307101">
            <w:pPr>
              <w:ind w:firstLine="480"/>
              <w:jc w:val="both"/>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m:t>
                    </m:r>
                    <m:r>
                      <w:rPr>
                        <w:rFonts w:ascii="Cambria Math" w:hAnsi="Cambria Math" w:hint="eastAsia"/>
                        <w:lang w:val="en-US"/>
                      </w:rPr>
                      <m:t>，</m:t>
                    </m:r>
                    <m:r>
                      <w:rPr>
                        <w:rFonts w:ascii="Cambria Math" w:hAnsi="Cambria Math"/>
                        <w:lang w:val="en-US"/>
                      </w:rPr>
                      <m:t>U</m:t>
                    </m:r>
                  </m:e>
                  <m:sub>
                    <m:r>
                      <w:rPr>
                        <w:rFonts w:ascii="Cambria Math" w:hAnsi="Cambria Math"/>
                        <w:lang w:val="en-US"/>
                      </w:rPr>
                      <m:t>n</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r>
                                <w:rPr>
                                  <w:rFonts w:ascii="Cambria Math" w:hAnsi="Cambria Math" w:hint="eastAsia"/>
                                  <w:lang w:val="en-US"/>
                                </w:rPr>
                                <m:t>n</m:t>
                              </m:r>
                            </m:sub>
                          </m:sSub>
                        </m:e>
                      </m:mr>
                    </m:m>
                  </m:e>
                </m:d>
              </m:oMath>
            </m:oMathPara>
          </w:p>
        </w:tc>
        <w:tc>
          <w:tcPr>
            <w:tcW w:w="1411" w:type="dxa"/>
          </w:tcPr>
          <w:p w14:paraId="78BFA8D8" w14:textId="28B1FBC5" w:rsidR="00307101" w:rsidRDefault="00307101" w:rsidP="002F25CE">
            <w:pPr>
              <w:pStyle w:val="Caption"/>
              <w:rPr>
                <w:lang w:val="en-US"/>
              </w:rPr>
            </w:pPr>
            <w:r>
              <w:rPr>
                <w:rFonts w:hint="eastAsia"/>
              </w:rPr>
              <w:t>（式</w:t>
            </w:r>
            <w:r>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1</w:t>
            </w:r>
            <w:r w:rsidR="006F1420">
              <w:fldChar w:fldCharType="end"/>
            </w:r>
            <w:r>
              <w:rPr>
                <w:rFonts w:hint="eastAsia"/>
              </w:rPr>
              <w:t>）</w:t>
            </w:r>
          </w:p>
        </w:tc>
      </w:tr>
    </w:tbl>
    <w:p w14:paraId="78A9F8C1" w14:textId="719BA8AD" w:rsidR="00E60ED8" w:rsidRDefault="00196947" w:rsidP="001472E5">
      <w:pPr>
        <w:jc w:val="both"/>
        <w:rPr>
          <w:lang w:val="en-US"/>
        </w:rPr>
      </w:pPr>
      <m:oMath>
        <m:r>
          <w:rPr>
            <w:rFonts w:ascii="Cambria Math" w:hAnsi="Cambria Math"/>
            <w:lang w:val="en-US"/>
          </w:rPr>
          <m:t>d</m:t>
        </m:r>
      </m:oMath>
      <w:r>
        <w:rPr>
          <w:rFonts w:hint="eastAsia"/>
          <w:lang w:val="en-US"/>
        </w:rPr>
        <w:t>維</w:t>
      </w:r>
      <w:r w:rsidR="006D5577">
        <w:rPr>
          <w:rFonts w:hint="eastAsia"/>
          <w:lang w:val="en-US"/>
        </w:rPr>
        <w:t>空間內的</w:t>
      </w:r>
      <w:r w:rsidR="001472E5">
        <w:rPr>
          <w:rFonts w:hint="eastAsia"/>
          <w:lang w:val="en-US"/>
        </w:rPr>
        <w:t>新變數</w:t>
      </w:r>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T</m:t>
            </m:r>
          </m:sup>
        </m:sSup>
        <m:r>
          <w:rPr>
            <w:rFonts w:ascii="Cambria Math" w:hAnsi="Cambria Math"/>
            <w:lang w:val="en-US"/>
          </w:rPr>
          <m:t>X</m:t>
        </m:r>
      </m:oMath>
      <w:r w:rsidR="00382E8F">
        <w:rPr>
          <w:rFonts w:hint="eastAsia"/>
          <w:lang w:val="en-US"/>
        </w:rPr>
        <w:t>，</w:t>
      </w:r>
      <m:oMath>
        <m:r>
          <w:rPr>
            <w:rFonts w:ascii="Cambria Math" w:hAnsi="Cambria Math"/>
            <w:lang w:val="en-US"/>
          </w:rPr>
          <m:t>Y</m:t>
        </m:r>
        <m:r>
          <w:rPr>
            <w:rFonts w:ascii="Cambria Math" w:hAnsi="Cambria Math" w:hint="eastAsia"/>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1472E5">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812"/>
        <w:gridCol w:w="1411"/>
      </w:tblGrid>
      <w:tr w:rsidR="00307101" w14:paraId="084C8A2D" w14:textId="77777777" w:rsidTr="00307101">
        <w:tc>
          <w:tcPr>
            <w:tcW w:w="1271" w:type="dxa"/>
          </w:tcPr>
          <w:p w14:paraId="3A483A52" w14:textId="77777777" w:rsidR="00307101" w:rsidRDefault="00307101" w:rsidP="001472E5">
            <w:pPr>
              <w:jc w:val="both"/>
              <w:rPr>
                <w:lang w:val="en-US"/>
              </w:rPr>
            </w:pPr>
          </w:p>
        </w:tc>
        <w:tc>
          <w:tcPr>
            <w:tcW w:w="5812" w:type="dxa"/>
          </w:tcPr>
          <w:p w14:paraId="7FF21C73" w14:textId="0B2AE02E" w:rsidR="00307101" w:rsidRDefault="00CC4C0F" w:rsidP="00307101">
            <w:pPr>
              <w:ind w:firstLine="480"/>
              <w:rPr>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e>
                          <m:r>
                            <w:rPr>
                              <w:rFonts w:ascii="Cambria Math" w:hAnsi="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n2</m:t>
                              </m:r>
                            </m:sub>
                          </m:sSub>
                          <m:ctrlPr>
                            <w:rPr>
                              <w:rFonts w:ascii="Cambria Math" w:eastAsia="Cambria Math" w:hAnsi="Cambria Math" w:cs="Cambria Math"/>
                              <w:i/>
                              <w:lang w:val="en-US"/>
                            </w:rPr>
                          </m:ctrlPr>
                        </m:e>
                      </m:mr>
                      <m:mr>
                        <m:e>
                          <m:r>
                            <w:rPr>
                              <w:rFonts w:ascii="Cambria Math" w:hAnsi="Cambria Math"/>
                              <w:lang w:val="en-US"/>
                            </w:rPr>
                            <m:t>⋮</m:t>
                          </m:r>
                        </m:e>
                        <m:e>
                          <m:r>
                            <w:rPr>
                              <w:rFonts w:ascii="Cambria Math" w:hAnsi="Cambria Math"/>
                              <w:lang w:val="en-US"/>
                            </w:rPr>
                            <m:t>⋱</m:t>
                          </m:r>
                          <m:ctrlPr>
                            <w:rPr>
                              <w:rFonts w:ascii="Cambria Math" w:eastAsia="Cambria Math" w:hAnsi="Cambria Math" w:cs="Cambria Math"/>
                              <w:i/>
                              <w:lang w:val="en-US"/>
                            </w:rPr>
                          </m:ctrlPr>
                        </m:e>
                        <m:e>
                          <m:r>
                            <w:rPr>
                              <w:rFonts w:ascii="Cambria Math" w:hAnsi="Cambria Math"/>
                              <w:lang w:val="en-US"/>
                            </w:rPr>
                            <m:t>⋮</m:t>
                          </m:r>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nn</m:t>
                              </m:r>
                            </m:sub>
                          </m:sSub>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mr>
                    </m:m>
                  </m:e>
                </m:d>
              </m:oMath>
            </m:oMathPara>
          </w:p>
        </w:tc>
        <w:tc>
          <w:tcPr>
            <w:tcW w:w="1411" w:type="dxa"/>
          </w:tcPr>
          <w:p w14:paraId="063A5E9E" w14:textId="0E401EA5" w:rsidR="00307101" w:rsidRDefault="00307101" w:rsidP="002F25CE">
            <w:pPr>
              <w:pStyle w:val="Caption"/>
              <w:rPr>
                <w:lang w:val="en-US"/>
              </w:rPr>
            </w:pPr>
            <w:r>
              <w:rPr>
                <w:rFonts w:hint="eastAsia"/>
              </w:rPr>
              <w:t>（式</w:t>
            </w:r>
            <w:r>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2</w:t>
            </w:r>
            <w:r w:rsidR="006F1420">
              <w:fldChar w:fldCharType="end"/>
            </w:r>
            <w:r>
              <w:rPr>
                <w:rFonts w:hint="eastAsia"/>
              </w:rPr>
              <w:t>）</w:t>
            </w:r>
          </w:p>
        </w:tc>
      </w:tr>
    </w:tbl>
    <w:p w14:paraId="0BEB0123" w14:textId="778607F4" w:rsidR="00901307" w:rsidRDefault="00FC59FE" w:rsidP="00633881">
      <w:pPr>
        <w:ind w:firstLine="480"/>
        <w:jc w:val="both"/>
        <w:rPr>
          <w:lang w:val="en-US"/>
        </w:rPr>
      </w:pPr>
      <w:r>
        <w:rPr>
          <w:rFonts w:hint="eastAsia"/>
          <w:lang w:val="en-US"/>
        </w:rPr>
        <w:t>本研究</w:t>
      </w:r>
      <w:r w:rsidR="00633881">
        <w:rPr>
          <w:rFonts w:hint="eastAsia"/>
          <w:lang w:val="en-US"/>
        </w:rPr>
        <w:t>亦</w:t>
      </w:r>
      <w:r>
        <w:rPr>
          <w:rFonts w:hint="eastAsia"/>
          <w:lang w:val="en-US"/>
        </w:rPr>
        <w:t>利用主成分分析來</w:t>
      </w:r>
      <w:r w:rsidR="00C8732F">
        <w:rPr>
          <w:rFonts w:hint="eastAsia"/>
          <w:lang w:val="en-US"/>
        </w:rPr>
        <w:t>判斷</w:t>
      </w:r>
      <w:r w:rsidR="00C92B41">
        <w:rPr>
          <w:rFonts w:hint="eastAsia"/>
          <w:lang w:val="en-US"/>
        </w:rPr>
        <w:t>水平</w:t>
      </w:r>
      <w:r w:rsidR="00C8732F">
        <w:rPr>
          <w:rFonts w:hint="eastAsia"/>
          <w:lang w:val="en-US"/>
        </w:rPr>
        <w:t>質點運動</w:t>
      </w:r>
      <w:r w:rsidR="00B359BD">
        <w:rPr>
          <w:rFonts w:hint="eastAsia"/>
          <w:lang w:val="en-US"/>
        </w:rPr>
        <w:t>的</w:t>
      </w:r>
      <w:r w:rsidR="00C8732F">
        <w:rPr>
          <w:rFonts w:hint="eastAsia"/>
          <w:lang w:val="en-US"/>
        </w:rPr>
        <w:t>線性程度</w:t>
      </w:r>
      <w:r w:rsidR="00B359BD">
        <w:rPr>
          <w:rFonts w:hint="eastAsia"/>
          <w:lang w:val="en-US"/>
        </w:rPr>
        <w:t>。若</w:t>
      </w:r>
      <w:r w:rsidR="00C92B41">
        <w:rPr>
          <w:rFonts w:hint="eastAsia"/>
          <w:lang w:val="en-US"/>
        </w:rPr>
        <w:t>水平</w:t>
      </w:r>
      <w:r w:rsidR="00B359BD">
        <w:rPr>
          <w:rFonts w:hint="eastAsia"/>
          <w:lang w:val="en-US"/>
        </w:rPr>
        <w:t>質點運動為橢圓，</w:t>
      </w:r>
      <w:r w:rsidR="00285928">
        <w:rPr>
          <w:rFonts w:hint="eastAsia"/>
          <w:lang w:val="en-US"/>
        </w:rPr>
        <w:t>可以用長軸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oMath>
      <w:r w:rsidR="00285928">
        <w:rPr>
          <w:rFonts w:hint="eastAsia"/>
          <w:lang w:val="en-US"/>
        </w:rPr>
        <w:t>與短軸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w:r w:rsidR="00285928">
        <w:rPr>
          <w:rFonts w:hint="eastAsia"/>
          <w:lang w:val="en-US"/>
        </w:rPr>
        <w:t>來描述，也就是特徵值</w:t>
      </w:r>
      <w:r w:rsidR="003A2AEE">
        <w:rPr>
          <w:rFonts w:hint="eastAsia"/>
          <w:lang w:val="en-US"/>
        </w:rPr>
        <w:t>。而</w:t>
      </w:r>
      <w:r w:rsidR="008C02E9">
        <w:rPr>
          <w:rFonts w:hint="eastAsia"/>
          <w:lang w:val="en-US"/>
        </w:rPr>
        <w:t>線性參數以</w:t>
      </w:r>
      <m:oMath>
        <m:r>
          <w:rPr>
            <w:rStyle w:val="a0"/>
            <w:rFonts w:ascii="Cambria Math" w:hAnsi="Cambria Math"/>
            <w:lang w:val="en-US"/>
          </w:rPr>
          <m:t>CpH</m:t>
        </m:r>
      </m:oMath>
      <w:r w:rsidR="008C02E9">
        <w:rPr>
          <w:rStyle w:val="a0"/>
          <w:rFonts w:hint="eastAsia"/>
          <w:lang w:val="en-US"/>
        </w:rPr>
        <w:t>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901307" w14:paraId="75448696" w14:textId="77777777" w:rsidTr="00901307">
        <w:tc>
          <w:tcPr>
            <w:tcW w:w="2831" w:type="dxa"/>
          </w:tcPr>
          <w:p w14:paraId="13277DB7" w14:textId="77777777" w:rsidR="00901307" w:rsidRDefault="00901307" w:rsidP="00901307">
            <w:pPr>
              <w:jc w:val="both"/>
              <w:rPr>
                <w:lang w:val="en-US"/>
              </w:rPr>
            </w:pPr>
          </w:p>
        </w:tc>
        <w:tc>
          <w:tcPr>
            <w:tcW w:w="2831" w:type="dxa"/>
          </w:tcPr>
          <w:p w14:paraId="6D0EA43A" w14:textId="5E90345A" w:rsidR="00901307" w:rsidRPr="00901307" w:rsidRDefault="00901307" w:rsidP="00901307">
            <w:pPr>
              <w:ind w:firstLine="480"/>
              <w:jc w:val="both"/>
              <w:rPr>
                <w:i/>
                <w:szCs w:val="18"/>
                <w:lang w:val="en-US"/>
              </w:rPr>
            </w:pPr>
            <m:oMathPara>
              <m:oMath>
                <m:r>
                  <w:rPr>
                    <w:rStyle w:val="a0"/>
                    <w:rFonts w:ascii="Cambria Math" w:hAnsi="Cambria Math"/>
                    <w:lang w:val="en-US"/>
                  </w:rPr>
                  <m:t>CpH=1-</m:t>
                </m:r>
                <m:f>
                  <m:fPr>
                    <m:ctrlPr>
                      <w:rPr>
                        <w:rStyle w:val="a0"/>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num>
                  <m:den>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den>
                </m:f>
                <m:r>
                  <w:rPr>
                    <w:rStyle w:val="a0"/>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Style w:val="a0"/>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m:oMathPara>
          </w:p>
        </w:tc>
        <w:tc>
          <w:tcPr>
            <w:tcW w:w="2832" w:type="dxa"/>
          </w:tcPr>
          <w:p w14:paraId="65BF4199" w14:textId="06C7A24A" w:rsidR="00901307" w:rsidRPr="00901307" w:rsidRDefault="005E6198" w:rsidP="002F25CE">
            <w:pPr>
              <w:pStyle w:val="caption0"/>
            </w:pPr>
            <w:r>
              <w:rPr>
                <w:rFonts w:hint="eastAsia"/>
              </w:rPr>
              <w:t>（</w:t>
            </w:r>
            <w:r w:rsidR="00901307">
              <w:rPr>
                <w:rFonts w:hint="eastAsia"/>
              </w:rPr>
              <w:t>式</w:t>
            </w:r>
            <w:r w:rsidR="0090130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3</w:t>
            </w:r>
            <w:r w:rsidR="006F1420">
              <w:fldChar w:fldCharType="end"/>
            </w:r>
            <w:r>
              <w:t>）</w:t>
            </w:r>
          </w:p>
        </w:tc>
      </w:tr>
    </w:tbl>
    <w:p w14:paraId="6260F5B8" w14:textId="793D9EE7" w:rsidR="00A37F3E" w:rsidRPr="00382E8F" w:rsidRDefault="008C02E9" w:rsidP="00382E8F">
      <w:pPr>
        <w:jc w:val="both"/>
        <w:rPr>
          <w:lang w:val="en-US"/>
        </w:rPr>
      </w:pPr>
      <w:r>
        <w:tab/>
      </w:r>
      <w:r>
        <w:rPr>
          <w:rFonts w:hint="eastAsia"/>
        </w:rPr>
        <w:t>若</w:t>
      </w:r>
      <m:oMath>
        <m:r>
          <w:rPr>
            <w:rStyle w:val="a0"/>
            <w:rFonts w:ascii="Cambria Math" w:hAnsi="Cambria Math"/>
            <w:lang w:val="en-US"/>
          </w:rPr>
          <m:t>CpH=1</m:t>
        </m:r>
      </m:oMath>
      <w:r>
        <w:rPr>
          <w:rStyle w:val="a0"/>
          <w:rFonts w:hint="eastAsia"/>
          <w:lang w:val="en-US"/>
        </w:rPr>
        <w:t>，則代表</w:t>
      </w:r>
      <w:r>
        <w:rPr>
          <w:rFonts w:hint="eastAsia"/>
          <w:lang w:val="en-US"/>
        </w:rPr>
        <w:t>質點運動為線性，</w:t>
      </w:r>
      <m:oMath>
        <m:r>
          <w:rPr>
            <w:rStyle w:val="a0"/>
            <w:rFonts w:ascii="Cambria Math" w:hAnsi="Cambria Math"/>
            <w:lang w:val="en-US"/>
          </w:rPr>
          <m:t>CpH≤0.76</m:t>
        </m:r>
      </m:oMath>
      <w:r>
        <w:rPr>
          <w:rStyle w:val="a0"/>
          <w:rFonts w:hint="eastAsia"/>
          <w:lang w:val="en-US"/>
        </w:rPr>
        <w:t>，則代表</w:t>
      </w:r>
      <w:r>
        <w:rPr>
          <w:rFonts w:hint="eastAsia"/>
          <w:lang w:val="en-US"/>
        </w:rPr>
        <w:t>質點運動為橢圓，亦代表剪力波受到非均向性作用而分離</w:t>
      </w:r>
      <w:r w:rsidR="00307101">
        <w:rPr>
          <w:rFonts w:hint="eastAsia"/>
          <w:lang w:val="en-US"/>
        </w:rPr>
        <w:t>。</w:t>
      </w:r>
    </w:p>
    <w:p w14:paraId="64B9AB99" w14:textId="668D9376" w:rsidR="000F77C4" w:rsidRDefault="008E30D0" w:rsidP="00C72DB8">
      <w:pPr>
        <w:pStyle w:val="Heading2"/>
      </w:pPr>
      <w:bookmarkStart w:id="53" w:name="_Toc98354910"/>
      <w:r>
        <w:rPr>
          <w:rFonts w:hint="eastAsia"/>
        </w:rPr>
        <w:lastRenderedPageBreak/>
        <w:t>剪力波分離參數量測</w:t>
      </w:r>
      <w:bookmarkEnd w:id="53"/>
    </w:p>
    <w:p w14:paraId="7F08B560" w14:textId="483E196D" w:rsidR="004F2F93" w:rsidRDefault="004F2F93" w:rsidP="00972F25">
      <w:pPr>
        <w:ind w:firstLine="480"/>
        <w:jc w:val="both"/>
        <w:rPr>
          <w:rStyle w:val="a0"/>
          <w:lang w:val="en-US"/>
        </w:rPr>
      </w:pPr>
      <w:r>
        <w:rPr>
          <w:rStyle w:val="a0"/>
          <w:rFonts w:hint="eastAsia"/>
        </w:rPr>
        <w:t>前一節利用質點運動辨別剪力波是否分離，若有分離則</w:t>
      </w:r>
      <w:r w:rsidR="00314F7D">
        <w:rPr>
          <w:rStyle w:val="a0"/>
          <w:rFonts w:hint="eastAsia"/>
        </w:rPr>
        <w:t>量測</w:t>
      </w:r>
      <w:r>
        <w:rPr>
          <w:rStyle w:val="a0"/>
          <w:rFonts w:hint="eastAsia"/>
        </w:rPr>
        <w:t>剪力波分離參數。本研究使用兩種</w:t>
      </w:r>
      <w:r w:rsidR="00C92B41">
        <w:rPr>
          <w:rStyle w:val="a0"/>
          <w:rFonts w:hint="eastAsia"/>
        </w:rPr>
        <w:t>量測非均向性的</w:t>
      </w:r>
      <w:r>
        <w:rPr>
          <w:rStyle w:val="a0"/>
          <w:rFonts w:hint="eastAsia"/>
        </w:rPr>
        <w:t>方法</w:t>
      </w:r>
      <w:r w:rsidR="00C92B41">
        <w:rPr>
          <w:rStyle w:val="a0"/>
          <w:rFonts w:hint="eastAsia"/>
        </w:rPr>
        <w:t>，第一種為交互相關法</w:t>
      </w:r>
      <w:r w:rsidR="005E6198">
        <w:rPr>
          <w:rStyle w:val="a0"/>
          <w:lang w:val="en-US"/>
        </w:rPr>
        <w:t>（</w:t>
      </w:r>
      <w:r w:rsidR="00C92B41">
        <w:rPr>
          <w:rStyle w:val="a0"/>
          <w:lang w:val="en-US"/>
        </w:rPr>
        <w:t>R</w:t>
      </w:r>
      <w:r w:rsidR="00C92B41">
        <w:rPr>
          <w:rStyle w:val="a0"/>
          <w:rFonts w:hint="eastAsia"/>
          <w:lang w:val="en-US"/>
        </w:rPr>
        <w:t>o</w:t>
      </w:r>
      <w:r w:rsidR="00C92B41">
        <w:rPr>
          <w:rStyle w:val="a0"/>
          <w:lang w:val="en-US"/>
        </w:rPr>
        <w:t>tation Correlation</w:t>
      </w:r>
      <w:r w:rsidR="00C92B41">
        <w:rPr>
          <w:rStyle w:val="a0"/>
          <w:rFonts w:hint="eastAsia"/>
          <w:lang w:val="en-US"/>
        </w:rPr>
        <w:t>，簡稱</w:t>
      </w:r>
      <w:r w:rsidR="00C92B41">
        <w:rPr>
          <w:rStyle w:val="a0"/>
          <w:lang w:val="en-US"/>
        </w:rPr>
        <w:t>RC</w:t>
      </w:r>
      <w:r w:rsidR="005E6198">
        <w:rPr>
          <w:rStyle w:val="a0"/>
          <w:lang w:val="en-US"/>
        </w:rPr>
        <w:t>）</w:t>
      </w:r>
      <w:r w:rsidR="00C92B41">
        <w:rPr>
          <w:rStyle w:val="a0"/>
          <w:rFonts w:hint="eastAsia"/>
          <w:lang w:val="en-US"/>
        </w:rPr>
        <w:t>，最早由</w:t>
      </w:r>
      <w:proofErr w:type="spellStart"/>
      <w:r w:rsidR="00C92B41">
        <w:rPr>
          <w:rStyle w:val="a0"/>
          <w:lang w:val="en-US"/>
        </w:rPr>
        <w:t>Fukao</w:t>
      </w:r>
      <w:proofErr w:type="spellEnd"/>
      <w:r w:rsidR="005E6198">
        <w:rPr>
          <w:rStyle w:val="a0"/>
          <w:lang w:val="en-US"/>
        </w:rPr>
        <w:t>（</w:t>
      </w:r>
      <w:r w:rsidR="00C92B41">
        <w:rPr>
          <w:rStyle w:val="a0"/>
          <w:lang w:val="en-US"/>
        </w:rPr>
        <w:t>1984</w:t>
      </w:r>
      <w:r w:rsidR="005E6198">
        <w:rPr>
          <w:rStyle w:val="a0"/>
          <w:lang w:val="en-US"/>
        </w:rPr>
        <w:t>）</w:t>
      </w:r>
      <w:r w:rsidR="00591357">
        <w:rPr>
          <w:rStyle w:val="a0"/>
          <w:rFonts w:hint="eastAsia"/>
          <w:lang w:val="en-US"/>
        </w:rPr>
        <w:t>，</w:t>
      </w:r>
      <w:r w:rsidR="00591357">
        <w:rPr>
          <w:rStyle w:val="a0"/>
          <w:lang w:val="en-US"/>
        </w:rPr>
        <w:t>Bowman and Ando</w:t>
      </w:r>
      <w:r w:rsidR="00591357">
        <w:rPr>
          <w:rStyle w:val="a0"/>
          <w:lang w:val="en-US"/>
        </w:rPr>
        <w:t>（</w:t>
      </w:r>
      <w:r w:rsidR="00591357">
        <w:rPr>
          <w:rStyle w:val="a0"/>
          <w:lang w:val="en-US"/>
        </w:rPr>
        <w:t>1987</w:t>
      </w:r>
      <w:r w:rsidR="00591357">
        <w:rPr>
          <w:rStyle w:val="a0"/>
          <w:lang w:val="en-US"/>
        </w:rPr>
        <w:t>）</w:t>
      </w:r>
      <w:r w:rsidR="00C92B41">
        <w:rPr>
          <w:rStyle w:val="a0"/>
          <w:rFonts w:hint="eastAsia"/>
          <w:lang w:val="en-US"/>
        </w:rPr>
        <w:t>提出，</w:t>
      </w:r>
      <w:r w:rsidR="00314F7D">
        <w:rPr>
          <w:rStyle w:val="a0"/>
          <w:rFonts w:hint="eastAsia"/>
          <w:lang w:val="en-US"/>
        </w:rPr>
        <w:t>其</w:t>
      </w:r>
      <w:r w:rsidR="00C92B41">
        <w:rPr>
          <w:rStyle w:val="a0"/>
          <w:rFonts w:hint="eastAsia"/>
          <w:lang w:val="en-US"/>
        </w:rPr>
        <w:t>利用快波與慢波兩者波形幾乎一致的特性</w:t>
      </w:r>
      <w:r w:rsidR="008271EB">
        <w:rPr>
          <w:rStyle w:val="a0"/>
          <w:rFonts w:hint="eastAsia"/>
          <w:lang w:val="en-US"/>
        </w:rPr>
        <w:t>；第二種為</w:t>
      </w:r>
      <w:r w:rsidR="00811F14">
        <w:rPr>
          <w:rStyle w:val="a0"/>
          <w:rFonts w:hint="eastAsia"/>
          <w:lang w:val="en-US"/>
        </w:rPr>
        <w:t>切</w:t>
      </w:r>
      <w:r w:rsidR="008271EB">
        <w:rPr>
          <w:rStyle w:val="a0"/>
          <w:rFonts w:hint="eastAsia"/>
          <w:lang w:val="en-US"/>
        </w:rPr>
        <w:t>向分量最小能量法</w:t>
      </w:r>
      <w:r w:rsidR="005E6198">
        <w:rPr>
          <w:rStyle w:val="a0"/>
          <w:lang w:val="en-US"/>
        </w:rPr>
        <w:t>（</w:t>
      </w:r>
      <w:r w:rsidR="008271EB">
        <w:rPr>
          <w:rStyle w:val="a0"/>
          <w:lang w:val="en-US"/>
        </w:rPr>
        <w:t>Transverse Minimization</w:t>
      </w:r>
      <w:r w:rsidR="008271EB">
        <w:rPr>
          <w:rStyle w:val="a0"/>
          <w:rFonts w:hint="eastAsia"/>
          <w:lang w:val="en-US"/>
        </w:rPr>
        <w:t>，簡稱</w:t>
      </w:r>
      <w:r w:rsidR="008271EB">
        <w:rPr>
          <w:rStyle w:val="a0"/>
          <w:lang w:val="en-US"/>
        </w:rPr>
        <w:t>SC</w:t>
      </w:r>
      <w:r w:rsidR="005E6198">
        <w:rPr>
          <w:rStyle w:val="a0"/>
          <w:lang w:val="en-US"/>
        </w:rPr>
        <w:t>）</w:t>
      </w:r>
      <w:r w:rsidR="008271EB">
        <w:rPr>
          <w:rStyle w:val="a0"/>
          <w:rFonts w:hint="eastAsia"/>
          <w:lang w:val="en-US"/>
        </w:rPr>
        <w:t>，最早由</w:t>
      </w:r>
      <w:r w:rsidR="008271EB">
        <w:rPr>
          <w:rStyle w:val="a0"/>
          <w:lang w:val="en-US"/>
        </w:rPr>
        <w:t>Sliver and Chan</w:t>
      </w:r>
      <w:r w:rsidR="005E6198">
        <w:rPr>
          <w:rStyle w:val="a0"/>
          <w:lang w:val="en-US"/>
        </w:rPr>
        <w:t>（</w:t>
      </w:r>
      <w:r w:rsidR="008271EB">
        <w:rPr>
          <w:rStyle w:val="a0"/>
          <w:lang w:val="en-US"/>
        </w:rPr>
        <w:t>1991</w:t>
      </w:r>
      <w:r w:rsidR="005E6198">
        <w:rPr>
          <w:rStyle w:val="a0"/>
          <w:lang w:val="en-US"/>
        </w:rPr>
        <w:t>）</w:t>
      </w:r>
      <w:r w:rsidR="008271EB">
        <w:rPr>
          <w:rStyle w:val="a0"/>
          <w:rFonts w:hint="eastAsia"/>
          <w:lang w:val="en-US"/>
        </w:rPr>
        <w:t>提出，利用在橫向上的能量</w:t>
      </w:r>
      <w:r w:rsidR="00463A61">
        <w:rPr>
          <w:rStyle w:val="a0"/>
          <w:rFonts w:hint="eastAsia"/>
          <w:lang w:val="en-US"/>
        </w:rPr>
        <w:t>最小時，水平質點運動為線性的特性</w:t>
      </w:r>
      <w:r w:rsidR="00972F25">
        <w:rPr>
          <w:rStyle w:val="a0"/>
          <w:rFonts w:hint="eastAsia"/>
          <w:lang w:val="en-US"/>
        </w:rPr>
        <w:t>，藉由兩種方法</w:t>
      </w:r>
      <w:r w:rsidR="00463A61">
        <w:rPr>
          <w:rStyle w:val="a0"/>
          <w:rFonts w:hint="eastAsia"/>
          <w:lang w:val="en-US"/>
        </w:rPr>
        <w:t>來尋找剪力波分離參數</w:t>
      </w:r>
      <w:r w:rsidR="005E6198">
        <w:rPr>
          <w:rStyle w:val="a0"/>
          <w:lang w:val="en-US"/>
        </w:rPr>
        <w:t>（</w:t>
      </w:r>
      <w:r w:rsidR="00463A61" w:rsidRPr="00181AC0">
        <w:rPr>
          <w:rStyle w:val="a0"/>
        </w:rPr>
        <w:sym w:font="Symbol" w:char="F066"/>
      </w:r>
      <w:r w:rsidR="00463A61">
        <w:rPr>
          <w:rStyle w:val="a0"/>
          <w:lang w:val="en-US"/>
        </w:rPr>
        <w:t xml:space="preserve">, </w:t>
      </w:r>
      <w:r w:rsidR="00463A61" w:rsidRPr="00181AC0">
        <w:rPr>
          <w:rStyle w:val="a0"/>
        </w:rPr>
        <w:sym w:font="Symbol" w:char="F064"/>
      </w:r>
      <w:r w:rsidR="00463A61" w:rsidRPr="00181AC0">
        <w:rPr>
          <w:rStyle w:val="a0"/>
        </w:rPr>
        <w:t>t</w:t>
      </w:r>
      <w:r w:rsidR="005E6198">
        <w:rPr>
          <w:rStyle w:val="a0"/>
          <w:lang w:val="en-US"/>
        </w:rPr>
        <w:t>）</w:t>
      </w:r>
      <w:r w:rsidR="00972F25">
        <w:rPr>
          <w:rStyle w:val="a0"/>
          <w:rFonts w:hint="eastAsia"/>
          <w:lang w:val="en-US"/>
        </w:rPr>
        <w:t>，使原本橢圓的質點運動經過修正後呈現線性。</w:t>
      </w:r>
    </w:p>
    <w:p w14:paraId="18B69C10" w14:textId="77777777" w:rsidR="00463A61" w:rsidRDefault="00463A61" w:rsidP="008271EB">
      <w:pPr>
        <w:ind w:firstLine="480"/>
        <w:jc w:val="both"/>
        <w:rPr>
          <w:rStyle w:val="a0"/>
          <w:lang w:val="en-US"/>
        </w:rPr>
      </w:pPr>
    </w:p>
    <w:p w14:paraId="796D74CF" w14:textId="54D12DC7" w:rsidR="00463A61" w:rsidRDefault="00463A61" w:rsidP="004C3095">
      <w:pPr>
        <w:pStyle w:val="Heading3"/>
        <w:rPr>
          <w:rStyle w:val="a0"/>
          <w:sz w:val="28"/>
          <w:szCs w:val="20"/>
          <w:lang w:val="en-US"/>
        </w:rPr>
      </w:pPr>
      <w:bookmarkStart w:id="54" w:name="_Toc98354911"/>
      <w:r w:rsidRPr="00463A61">
        <w:rPr>
          <w:rStyle w:val="a0"/>
          <w:rFonts w:hint="eastAsia"/>
          <w:sz w:val="28"/>
          <w:szCs w:val="20"/>
          <w:lang w:val="en-US"/>
        </w:rPr>
        <w:t>交互相關法</w:t>
      </w:r>
      <w:r w:rsidR="005E6198">
        <w:rPr>
          <w:rStyle w:val="a0"/>
          <w:sz w:val="28"/>
          <w:szCs w:val="20"/>
          <w:lang w:val="en-US"/>
        </w:rPr>
        <w:t>（</w:t>
      </w:r>
      <w:r w:rsidRPr="00463A61">
        <w:rPr>
          <w:rStyle w:val="a0"/>
          <w:sz w:val="28"/>
          <w:szCs w:val="20"/>
          <w:lang w:val="en-US"/>
        </w:rPr>
        <w:t>R</w:t>
      </w:r>
      <w:r w:rsidRPr="00463A61">
        <w:rPr>
          <w:rStyle w:val="a0"/>
          <w:rFonts w:hint="eastAsia"/>
          <w:sz w:val="28"/>
          <w:szCs w:val="20"/>
          <w:lang w:val="en-US"/>
        </w:rPr>
        <w:t>o</w:t>
      </w:r>
      <w:r w:rsidRPr="00463A61">
        <w:rPr>
          <w:rStyle w:val="a0"/>
          <w:sz w:val="28"/>
          <w:szCs w:val="20"/>
          <w:lang w:val="en-US"/>
        </w:rPr>
        <w:t>tation Correlation</w:t>
      </w:r>
      <w:r w:rsidR="005E6198">
        <w:rPr>
          <w:rStyle w:val="a0"/>
          <w:sz w:val="28"/>
          <w:szCs w:val="20"/>
          <w:lang w:val="en-US"/>
        </w:rPr>
        <w:t>）</w:t>
      </w:r>
      <w:bookmarkEnd w:id="54"/>
    </w:p>
    <w:p w14:paraId="43189F8E" w14:textId="4E0A4069" w:rsidR="005E1A2D" w:rsidRDefault="00962A42" w:rsidP="005904D4">
      <w:pPr>
        <w:ind w:firstLine="480"/>
        <w:jc w:val="both"/>
        <w:rPr>
          <w:rStyle w:val="a0"/>
          <w:lang w:val="en-US"/>
        </w:rPr>
      </w:pPr>
      <w:r>
        <w:rPr>
          <w:rStyle w:val="a0"/>
          <w:rFonts w:hint="eastAsia"/>
          <w:lang w:val="en-US"/>
        </w:rPr>
        <w:t>當剪力波經過一非均向性介質時會分離兩個方向</w:t>
      </w:r>
      <w:r w:rsidR="00E76CDE">
        <w:rPr>
          <w:rStyle w:val="a0"/>
          <w:rFonts w:hint="eastAsia"/>
          <w:lang w:val="en-US"/>
        </w:rPr>
        <w:t>近乎</w:t>
      </w:r>
      <w:r>
        <w:rPr>
          <w:rStyle w:val="a0"/>
          <w:rFonts w:hint="eastAsia"/>
          <w:lang w:val="en-US"/>
        </w:rPr>
        <w:t>垂直的快波與慢波，兩者來自同一個震源，兩波</w:t>
      </w:r>
      <w:r w:rsidR="00314F7D">
        <w:rPr>
          <w:rStyle w:val="a0"/>
          <w:rFonts w:hint="eastAsia"/>
          <w:lang w:val="en-US"/>
        </w:rPr>
        <w:t>形</w:t>
      </w:r>
      <w:r w:rsidR="00811F14">
        <w:rPr>
          <w:rStyle w:val="a0"/>
          <w:rFonts w:hint="eastAsia"/>
          <w:lang w:val="en-US"/>
        </w:rPr>
        <w:t>應非常相似，若校正快波與慢波的方向與時間差，可以找到最大的交互相關係數</w:t>
      </w:r>
      <w:r w:rsidR="005E6198">
        <w:rPr>
          <w:rStyle w:val="a0"/>
          <w:lang w:val="en-US"/>
        </w:rPr>
        <w:t>（</w:t>
      </w:r>
      <w:r w:rsidR="00811F14">
        <w:rPr>
          <w:rStyle w:val="a0"/>
          <w:lang w:val="en-US"/>
        </w:rPr>
        <w:t xml:space="preserve">correlation coefficient, </w:t>
      </w:r>
      <m:oMath>
        <m:r>
          <w:rPr>
            <w:rStyle w:val="a0"/>
            <w:rFonts w:ascii="Cambria Math" w:hAnsi="Cambria Math"/>
            <w:lang w:val="en-US"/>
          </w:rPr>
          <m:t>C</m:t>
        </m:r>
      </m:oMath>
      <w:r w:rsidR="005E6198">
        <w:rPr>
          <w:rStyle w:val="a0"/>
          <w:rFonts w:hint="eastAsia"/>
          <w:lang w:val="en-US"/>
        </w:rPr>
        <w:t>）</w:t>
      </w:r>
      <w:r>
        <w:rPr>
          <w:rStyle w:val="a0"/>
          <w:rFonts w:hint="eastAsia"/>
          <w:lang w:val="en-US"/>
        </w:rPr>
        <w:t>。</w:t>
      </w:r>
      <w:r w:rsidR="00811F14">
        <w:rPr>
          <w:rStyle w:val="a0"/>
          <w:rFonts w:hint="eastAsia"/>
          <w:lang w:val="en-US"/>
        </w:rPr>
        <w:t>交互相關法以此為原理，對水平面上的徑向</w:t>
      </w:r>
      <w:r w:rsidR="005E6198">
        <w:rPr>
          <w:rStyle w:val="a0"/>
          <w:lang w:val="en-US"/>
        </w:rPr>
        <w:t>（</w:t>
      </w:r>
      <w:r w:rsidR="00811F14">
        <w:rPr>
          <w:rStyle w:val="a0"/>
          <w:lang w:val="en-US"/>
        </w:rPr>
        <w:t>radial component, R</w:t>
      </w:r>
      <w:r w:rsidR="005E6198">
        <w:rPr>
          <w:rStyle w:val="a0"/>
          <w:lang w:val="en-US"/>
        </w:rPr>
        <w:t>）</w:t>
      </w:r>
      <w:r w:rsidR="00811F14">
        <w:rPr>
          <w:rStyle w:val="a0"/>
          <w:rFonts w:hint="eastAsia"/>
          <w:lang w:val="en-US"/>
        </w:rPr>
        <w:t>與切向分量</w:t>
      </w:r>
      <w:r w:rsidR="005E6198">
        <w:rPr>
          <w:rStyle w:val="a0"/>
          <w:rFonts w:hint="eastAsia"/>
          <w:lang w:val="en-US"/>
        </w:rPr>
        <w:t>（</w:t>
      </w:r>
      <w:r w:rsidR="00811F14">
        <w:rPr>
          <w:rStyle w:val="a0"/>
          <w:lang w:val="en-US"/>
        </w:rPr>
        <w:t>transverse component, T</w:t>
      </w:r>
      <w:r w:rsidR="005E6198">
        <w:rPr>
          <w:rStyle w:val="a0"/>
          <w:lang w:val="en-US"/>
        </w:rPr>
        <w:t>）</w:t>
      </w:r>
      <w:r w:rsidR="00811F14">
        <w:rPr>
          <w:rStyle w:val="a0"/>
          <w:rFonts w:hint="eastAsia"/>
          <w:lang w:val="en-US"/>
        </w:rPr>
        <w:t>做交相關分析</w:t>
      </w:r>
      <w:r w:rsidR="00260B5C">
        <w:rPr>
          <w:rStyle w:val="a0"/>
          <w:rFonts w:hint="eastAsia"/>
          <w:lang w:val="en-US"/>
        </w:rPr>
        <w:t>。</w:t>
      </w:r>
      <w:r w:rsidR="00E344B7">
        <w:rPr>
          <w:rStyle w:val="a0"/>
          <w:rFonts w:hint="eastAsia"/>
          <w:lang w:val="en-US"/>
        </w:rPr>
        <w:t>以徑向時間函數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lang w:val="en-US"/>
          </w:rPr>
          <m:t>(t</m:t>
        </m:r>
        <m:r>
          <w:rPr>
            <w:rStyle w:val="a0"/>
            <w:rFonts w:ascii="Cambria Math" w:hAnsi="Cambria Math" w:hint="eastAsia"/>
            <w:lang w:val="en-US"/>
          </w:rPr>
          <m:t>)</m:t>
        </m:r>
      </m:oMath>
      <w:r w:rsidR="00E344B7">
        <w:rPr>
          <w:rStyle w:val="a0"/>
          <w:rFonts w:hint="eastAsia"/>
          <w:lang w:val="en-US"/>
        </w:rPr>
        <w:t xml:space="preserve"> </w:t>
      </w:r>
      <w:r w:rsidR="00E344B7">
        <w:rPr>
          <w:rStyle w:val="a0"/>
          <w:rFonts w:hint="eastAsia"/>
          <w:lang w:val="en-US"/>
        </w:rPr>
        <w:t>與切向時間函數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lang w:val="en-US"/>
          </w:rPr>
          <m:t>(t)</m:t>
        </m:r>
      </m:oMath>
      <w:r w:rsidR="005B5A85">
        <w:rPr>
          <w:rStyle w:val="a0"/>
          <w:rFonts w:hint="eastAsia"/>
          <w:lang w:val="en-US"/>
        </w:rPr>
        <w:t xml:space="preserve"> </w:t>
      </w:r>
      <w:r w:rsidR="005B5A85">
        <w:rPr>
          <w:rStyle w:val="a0"/>
          <w:rFonts w:hint="eastAsia"/>
          <w:lang w:val="en-US"/>
        </w:rPr>
        <w:t>來分析，其交相</w:t>
      </w:r>
      <w:r w:rsidR="005904D4">
        <w:rPr>
          <w:rStyle w:val="a0"/>
          <w:rFonts w:hint="eastAsia"/>
          <w:lang w:val="en-US"/>
        </w:rPr>
        <w:t>關係數</w:t>
      </w:r>
      <m:oMath>
        <m:r>
          <w:rPr>
            <w:rStyle w:val="a0"/>
            <w:rFonts w:ascii="Cambria Math" w:hAnsi="Cambria Math"/>
            <w:lang w:val="en-US"/>
          </w:rPr>
          <m:t>C</m:t>
        </m:r>
      </m:oMath>
      <w:r w:rsidR="005B5A85">
        <w:rPr>
          <w:rStyle w:val="a0"/>
          <w:rFonts w:hint="eastAsia"/>
          <w:lang w:val="en-US"/>
        </w:rPr>
        <w:t>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521"/>
        <w:gridCol w:w="1411"/>
      </w:tblGrid>
      <w:tr w:rsidR="005B5A85" w14:paraId="2D8B2DF9" w14:textId="77777777" w:rsidTr="005B0316">
        <w:tc>
          <w:tcPr>
            <w:tcW w:w="562" w:type="dxa"/>
          </w:tcPr>
          <w:p w14:paraId="3404DF6E" w14:textId="77777777" w:rsidR="005B5A85" w:rsidRDefault="005B5A85" w:rsidP="00811F14">
            <w:pPr>
              <w:jc w:val="left"/>
              <w:rPr>
                <w:rStyle w:val="a0"/>
                <w:lang w:val="en-US"/>
              </w:rPr>
            </w:pPr>
          </w:p>
        </w:tc>
        <w:tc>
          <w:tcPr>
            <w:tcW w:w="6521" w:type="dxa"/>
          </w:tcPr>
          <w:p w14:paraId="39FC5547" w14:textId="4CC60FE9" w:rsidR="005B5A85" w:rsidRPr="005B0316" w:rsidRDefault="002B7888" w:rsidP="00811F14">
            <w:pPr>
              <w:jc w:val="left"/>
              <w:rPr>
                <w:rStyle w:val="a0"/>
                <w:lang w:val="en-US"/>
              </w:rPr>
            </w:pPr>
            <m:oMathPara>
              <m:oMathParaPr>
                <m:jc m:val="center"/>
              </m:oMathParaPr>
              <m:oMath>
                <m:r>
                  <w:rPr>
                    <w:rStyle w:val="a0"/>
                    <w:rFonts w:ascii="Cambria Math" w:hAnsi="Cambria Math"/>
                    <w:lang w:val="en-US"/>
                  </w:rPr>
                  <m:t>C</m:t>
                </m:r>
                <m:d>
                  <m:dPr>
                    <m:ctrlPr>
                      <w:rPr>
                        <w:rStyle w:val="a0"/>
                        <w:rFonts w:ascii="Cambria Math" w:hAnsi="Cambria Math" w:hint="eastAsia"/>
                        <w:i/>
                        <w:lang w:val="en-US"/>
                      </w:rPr>
                    </m:ctrlPr>
                  </m:dPr>
                  <m:e>
                    <m:r>
                      <w:rPr>
                        <w:rStyle w:val="a0"/>
                        <w:rFonts w:ascii="Cambria Math" w:hAnsi="Cambria Math"/>
                        <w:lang w:val="en-US"/>
                      </w:rPr>
                      <m:t>ϕ,δt</m:t>
                    </m:r>
                  </m:e>
                </m:d>
                <m:r>
                  <w:rPr>
                    <w:rStyle w:val="a0"/>
                    <w:rFonts w:ascii="Cambria Math" w:hAnsi="Cambria Math"/>
                    <w:lang w:val="en-US"/>
                  </w:rPr>
                  <m:t>=</m:t>
                </m:r>
                <m:f>
                  <m:fPr>
                    <m:ctrlPr>
                      <w:rPr>
                        <w:rStyle w:val="a0"/>
                        <w:rFonts w:ascii="Cambria Math" w:hAnsi="Cambria Math"/>
                        <w:i/>
                        <w:lang w:val="en-US"/>
                      </w:rPr>
                    </m:ctrlPr>
                  </m:fPr>
                  <m:num>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r>
                          <w:rPr>
                            <w:rStyle w:val="a0"/>
                            <w:rFonts w:ascii="Cambria Math" w:hAnsi="Cambria Math"/>
                            <w:lang w:val="en-US"/>
                          </w:rPr>
                          <m:t>(ϕ,t+k∆t)</m:t>
                        </m:r>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r>
                          <w:rPr>
                            <w:rStyle w:val="a0"/>
                            <w:rFonts w:ascii="Cambria Math" w:hAnsi="Cambria Math"/>
                            <w:lang w:val="en-US"/>
                          </w:rPr>
                          <m:t>(ϕ,t+k∆t+δt</m:t>
                        </m:r>
                        <m:r>
                          <w:rPr>
                            <w:rStyle w:val="a0"/>
                            <w:rFonts w:ascii="Cambria Math" w:hAnsi="Cambria Math" w:hint="eastAsia"/>
                            <w:lang w:val="en-US"/>
                          </w:rPr>
                          <m:t>)</m:t>
                        </m:r>
                      </m:e>
                    </m:nary>
                  </m:num>
                  <m:den>
                    <m:rad>
                      <m:radPr>
                        <m:degHide m:val="1"/>
                        <m:ctrlPr>
                          <w:rPr>
                            <w:rStyle w:val="a0"/>
                            <w:rFonts w:ascii="Cambria Math" w:hAnsi="Cambria Math"/>
                            <w:i/>
                            <w:lang w:val="en-US"/>
                          </w:rPr>
                        </m:ctrlPr>
                      </m:radPr>
                      <m:deg/>
                      <m:e>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r</m:t>
                                </m:r>
                              </m:sub>
                              <m:sup>
                                <m:r>
                                  <w:rPr>
                                    <w:rStyle w:val="a0"/>
                                    <w:rFonts w:ascii="Cambria Math" w:hAnsi="Cambria Math"/>
                                    <w:lang w:val="en-US"/>
                                  </w:rPr>
                                  <m:t>2</m:t>
                                </m:r>
                              </m:sup>
                            </m:sSubSup>
                            <m:r>
                              <w:rPr>
                                <w:rStyle w:val="a0"/>
                                <w:rFonts w:ascii="Cambria Math" w:hAnsi="Cambria Math"/>
                                <w:lang w:val="en-US"/>
                              </w:rPr>
                              <m:t>(</m:t>
                            </m:r>
                            <m:r>
                              <w:rPr>
                                <w:rStyle w:val="a0"/>
                                <w:rFonts w:ascii="Cambria Math" w:hAnsi="Cambria Math" w:hint="eastAsia"/>
                                <w:lang w:val="en-US"/>
                              </w:rPr>
                              <m:t>ϕ</m:t>
                            </m:r>
                            <m:r>
                              <w:rPr>
                                <w:rStyle w:val="a0"/>
                                <w:rFonts w:ascii="Cambria Math" w:hAnsi="Cambria Math"/>
                                <w:lang w:val="en-US"/>
                              </w:rPr>
                              <m:t>,t+k∆t</m:t>
                            </m:r>
                            <m:r>
                              <w:rPr>
                                <w:rStyle w:val="a0"/>
                                <w:rFonts w:ascii="Cambria Math" w:hAnsi="Cambria Math" w:hint="eastAsia"/>
                                <w:lang w:val="en-US"/>
                              </w:rPr>
                              <m:t>)</m:t>
                            </m:r>
                          </m:e>
                        </m:nary>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t</m:t>
                                </m:r>
                              </m:sub>
                              <m:sup>
                                <m:r>
                                  <w:rPr>
                                    <w:rStyle w:val="a0"/>
                                    <w:rFonts w:ascii="Cambria Math" w:hAnsi="Cambria Math"/>
                                    <w:lang w:val="en-US"/>
                                  </w:rPr>
                                  <m:t>2</m:t>
                                </m:r>
                              </m:sup>
                            </m:sSubSup>
                            <m:r>
                              <w:rPr>
                                <w:rStyle w:val="a0"/>
                                <w:rFonts w:ascii="Cambria Math" w:hAnsi="Cambria Math" w:hint="eastAsia"/>
                                <w:lang w:val="en-US"/>
                              </w:rPr>
                              <m:t>(</m:t>
                            </m:r>
                            <m:r>
                              <w:rPr>
                                <w:rStyle w:val="a0"/>
                                <w:rFonts w:ascii="Cambria Math" w:hAnsi="Cambria Math"/>
                                <w:lang w:val="en-US"/>
                              </w:rPr>
                              <m:t>ϕ,t+k∆t</m:t>
                            </m:r>
                            <m:r>
                              <w:rPr>
                                <w:rStyle w:val="a0"/>
                                <w:rFonts w:ascii="Cambria Math" w:hAnsi="Cambria Math" w:hint="eastAsia"/>
                                <w:lang w:val="en-US"/>
                              </w:rPr>
                              <m:t>)</m:t>
                            </m:r>
                          </m:e>
                        </m:nary>
                      </m:e>
                    </m:rad>
                  </m:den>
                </m:f>
              </m:oMath>
            </m:oMathPara>
          </w:p>
        </w:tc>
        <w:tc>
          <w:tcPr>
            <w:tcW w:w="1411" w:type="dxa"/>
          </w:tcPr>
          <w:p w14:paraId="2060683A" w14:textId="6DDEDE94" w:rsidR="005B5A85" w:rsidRDefault="005E6198" w:rsidP="002F25CE">
            <w:pPr>
              <w:pStyle w:val="caption0"/>
              <w:rPr>
                <w:rStyle w:val="a0"/>
              </w:rPr>
            </w:pPr>
            <w:r>
              <w:rPr>
                <w:rFonts w:hint="eastAsia"/>
              </w:rPr>
              <w:t>（</w:t>
            </w:r>
            <w:r w:rsidR="005B5A85">
              <w:rPr>
                <w:rFonts w:hint="eastAsia"/>
              </w:rPr>
              <w:t>式</w:t>
            </w:r>
            <w:r w:rsidR="005B5A85">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4</w:t>
            </w:r>
            <w:r w:rsidR="006F1420">
              <w:fldChar w:fldCharType="end"/>
            </w:r>
            <w:r>
              <w:t>）</w:t>
            </w:r>
          </w:p>
        </w:tc>
      </w:tr>
    </w:tbl>
    <w:p w14:paraId="1C6090C4" w14:textId="77777777" w:rsidR="005B0316" w:rsidRDefault="005B0316" w:rsidP="00E76CDE">
      <w:pPr>
        <w:jc w:val="left"/>
      </w:pPr>
    </w:p>
    <w:p w14:paraId="7836DC4B" w14:textId="07655910" w:rsidR="005B5A85" w:rsidRDefault="00E76CDE" w:rsidP="00314F7D">
      <w:pPr>
        <w:ind w:firstLine="480"/>
        <w:jc w:val="both"/>
        <w:rPr>
          <w:rStyle w:val="a0"/>
          <w:lang w:val="en-US"/>
        </w:rPr>
      </w:pPr>
      <w:r>
        <w:rPr>
          <w:rFonts w:hint="eastAsia"/>
        </w:rPr>
        <w:t>其中，</w:t>
      </w:r>
      <m:oMath>
        <m:r>
          <w:rPr>
            <w:rFonts w:ascii="Cambria Math" w:hAnsi="Cambria Math"/>
          </w:rPr>
          <m:t>ϕ</m:t>
        </m:r>
      </m:oMath>
      <w:r w:rsidR="00F42502">
        <w:rPr>
          <w:rFonts w:hint="eastAsia"/>
          <w:lang w:val="en-US"/>
        </w:rPr>
        <w:t>為旋轉方向；</w:t>
      </w:r>
      <m:oMath>
        <m:r>
          <w:rPr>
            <w:rStyle w:val="a0"/>
            <w:rFonts w:ascii="Cambria Math" w:hAnsi="Cambria Math"/>
            <w:lang w:val="en-US"/>
          </w:rPr>
          <m:t>δt</m:t>
        </m:r>
      </m:oMath>
      <w:r w:rsidR="00F42502">
        <w:rPr>
          <w:rStyle w:val="a0"/>
          <w:rFonts w:hint="eastAsia"/>
          <w:lang w:val="en-US"/>
        </w:rPr>
        <w:t>為延遲時間</w:t>
      </w:r>
      <w:r w:rsidR="00F42502">
        <w:rPr>
          <w:rFonts w:hint="eastAsia"/>
          <w:szCs w:val="18"/>
          <w:lang w:val="en-US"/>
        </w:rPr>
        <w:t>；</w:t>
      </w:r>
      <m:oMath>
        <m:r>
          <w:rPr>
            <w:rFonts w:ascii="Cambria Math" w:hAnsi="Cambria Math" w:hint="eastAsia"/>
          </w:rPr>
          <m:t>t</m:t>
        </m:r>
      </m:oMath>
      <w:r w:rsidR="00B61C5B">
        <w:rPr>
          <w:rFonts w:hint="eastAsia"/>
        </w:rPr>
        <w:t>為</w:t>
      </w:r>
      <w:r w:rsidR="005B0316">
        <w:rPr>
          <w:rFonts w:hint="eastAsia"/>
          <w:lang w:val="en-US"/>
        </w:rPr>
        <w:t>計算分離參數所使用的視窗起始時間；</w:t>
      </w:r>
      <m:oMath>
        <m:r>
          <w:rPr>
            <w:rStyle w:val="a0"/>
            <w:rFonts w:ascii="Cambria Math" w:hAnsi="Cambria Math"/>
            <w:lang w:val="en-US"/>
          </w:rPr>
          <m:t>∆t</m:t>
        </m:r>
      </m:oMath>
      <w:r w:rsidR="005B0316">
        <w:rPr>
          <w:rStyle w:val="a0"/>
          <w:rFonts w:hint="eastAsia"/>
          <w:lang w:val="en-US"/>
        </w:rPr>
        <w:t>為</w:t>
      </w:r>
      <w:r w:rsidR="00F42502">
        <w:rPr>
          <w:rStyle w:val="a0"/>
          <w:rFonts w:hint="eastAsia"/>
          <w:lang w:val="en-US"/>
        </w:rPr>
        <w:t>取樣頻率</w:t>
      </w:r>
      <w:r w:rsidR="005E6198">
        <w:rPr>
          <w:rStyle w:val="a0"/>
          <w:lang w:val="en-US"/>
        </w:rPr>
        <w:t>（</w:t>
      </w:r>
      <w:r w:rsidR="00F42502">
        <w:rPr>
          <w:rStyle w:val="a0"/>
          <w:rFonts w:hint="eastAsia"/>
          <w:lang w:val="en-US"/>
        </w:rPr>
        <w:t>s</w:t>
      </w:r>
      <w:r w:rsidR="00F42502">
        <w:rPr>
          <w:rStyle w:val="a0"/>
          <w:lang w:val="en-US"/>
        </w:rPr>
        <w:t>ampling rate</w:t>
      </w:r>
      <w:r w:rsidR="005E6198">
        <w:rPr>
          <w:rStyle w:val="a0"/>
          <w:lang w:val="en-US"/>
        </w:rPr>
        <w:t>）</w:t>
      </w:r>
      <w:r w:rsidR="005B0316">
        <w:rPr>
          <w:rStyle w:val="a0"/>
          <w:rFonts w:hint="eastAsia"/>
          <w:lang w:val="en-US"/>
        </w:rPr>
        <w:t>；</w:t>
      </w:r>
      <w:r w:rsidR="005B0316" w:rsidRPr="005B0316">
        <w:rPr>
          <w:rStyle w:val="a0"/>
          <w:i/>
          <w:iCs/>
          <w:lang w:val="en-US"/>
        </w:rPr>
        <w:t>n</w:t>
      </w:r>
      <w:r w:rsidR="005B0316">
        <w:rPr>
          <w:rStyle w:val="a0"/>
          <w:rFonts w:hint="eastAsia"/>
          <w:lang w:val="en-US"/>
        </w:rPr>
        <w:t>為</w:t>
      </w:r>
      <w:r w:rsidR="00F42502">
        <w:rPr>
          <w:rStyle w:val="a0"/>
          <w:rFonts w:hint="eastAsia"/>
          <w:lang w:val="en-US"/>
        </w:rPr>
        <w:t>計算波形的資料點數量。</w:t>
      </w:r>
    </w:p>
    <w:p w14:paraId="16F4CCB6" w14:textId="2F55BCC7" w:rsidR="00E200A8" w:rsidRDefault="0068227C" w:rsidP="00314F7D">
      <w:pPr>
        <w:ind w:firstLine="480"/>
        <w:jc w:val="both"/>
        <w:rPr>
          <w:rStyle w:val="a0"/>
          <w:lang w:val="en-US"/>
        </w:rPr>
      </w:pPr>
      <w:r>
        <w:rPr>
          <w:rStyle w:val="a0"/>
          <w:rFonts w:hint="eastAsia"/>
          <w:lang w:val="en-US"/>
        </w:rPr>
        <w:t>若兩波形高度相似，</w:t>
      </w:r>
      <m:oMath>
        <m:r>
          <w:rPr>
            <w:rStyle w:val="a0"/>
            <w:rFonts w:ascii="Cambria Math" w:hAnsi="Cambria Math"/>
            <w:lang w:val="en-US"/>
          </w:rPr>
          <m:t>C</m:t>
        </m:r>
      </m:oMath>
      <w:r>
        <w:rPr>
          <w:rStyle w:val="a0"/>
          <w:rFonts w:hint="eastAsia"/>
          <w:lang w:val="en-US"/>
        </w:rPr>
        <w:t>的絕對值則會接近</w:t>
      </w:r>
      <w:r>
        <w:rPr>
          <w:rStyle w:val="a0"/>
          <w:lang w:val="en-US"/>
        </w:rPr>
        <w:t>1</w:t>
      </w:r>
      <w:r>
        <w:rPr>
          <w:rStyle w:val="a0"/>
          <w:rFonts w:hint="eastAsia"/>
          <w:lang w:val="en-US"/>
        </w:rPr>
        <w:t>，</w:t>
      </w:r>
      <m:oMath>
        <m:r>
          <w:rPr>
            <w:rStyle w:val="a0"/>
            <w:rFonts w:ascii="Cambria Math" w:hAnsi="Cambria Math"/>
            <w:lang w:val="en-US"/>
          </w:rPr>
          <m:t>C</m:t>
        </m:r>
      </m:oMath>
      <w:r>
        <w:rPr>
          <w:rStyle w:val="a0"/>
          <w:rFonts w:hint="eastAsia"/>
          <w:lang w:val="en-US"/>
        </w:rPr>
        <w:t>等於</w:t>
      </w:r>
      <w:r>
        <w:rPr>
          <w:rStyle w:val="a0"/>
          <w:rFonts w:hint="eastAsia"/>
          <w:lang w:val="en-US"/>
        </w:rPr>
        <w:t>0</w:t>
      </w:r>
      <w:r>
        <w:rPr>
          <w:rStyle w:val="a0"/>
          <w:rFonts w:hint="eastAsia"/>
          <w:lang w:val="en-US"/>
        </w:rPr>
        <w:t>時表示兩者不相關。</w:t>
      </w:r>
      <w:r w:rsidR="00507D4B">
        <w:rPr>
          <w:rStyle w:val="a0"/>
          <w:rFonts w:hint="eastAsia"/>
          <w:lang w:val="en-US"/>
        </w:rPr>
        <w:t>利用網格搜尋</w:t>
      </w:r>
      <w:r w:rsidR="005E6198">
        <w:rPr>
          <w:rStyle w:val="a0"/>
          <w:lang w:val="en-US"/>
        </w:rPr>
        <w:t>（</w:t>
      </w:r>
      <w:r w:rsidR="00507D4B">
        <w:rPr>
          <w:rStyle w:val="a0"/>
          <w:lang w:val="en-US"/>
        </w:rPr>
        <w:t>grid search</w:t>
      </w:r>
      <w:r w:rsidR="005E6198">
        <w:rPr>
          <w:rStyle w:val="a0"/>
          <w:lang w:val="en-US"/>
        </w:rPr>
        <w:t>）</w:t>
      </w:r>
      <w:r w:rsidR="00507D4B">
        <w:rPr>
          <w:rStyle w:val="a0"/>
          <w:rFonts w:hint="eastAsia"/>
          <w:lang w:val="en-US"/>
        </w:rPr>
        <w:t>分別計算</w:t>
      </w:r>
      <m:oMath>
        <m:r>
          <w:rPr>
            <w:rStyle w:val="a0"/>
            <w:rFonts w:ascii="Cambria Math" w:hAnsi="Cambria Math"/>
            <w:lang w:val="en-US"/>
          </w:rPr>
          <m:t>-90°&lt;ϕ&lt;90°</m:t>
        </m:r>
        <m:r>
          <w:rPr>
            <w:rStyle w:val="a0"/>
            <w:rFonts w:ascii="Cambria Math" w:hAnsi="Cambria Math" w:hint="eastAsia"/>
            <w:lang w:val="en-US"/>
          </w:rPr>
          <m:t>，</m:t>
        </m:r>
        <m:r>
          <w:rPr>
            <w:rStyle w:val="a0"/>
            <w:rFonts w:ascii="Cambria Math" w:hAnsi="Cambria Math"/>
            <w:lang w:val="en-US"/>
          </w:rPr>
          <m:t>0s&lt;δt&lt;4s</m:t>
        </m:r>
      </m:oMath>
      <w:r w:rsidR="00507D4B">
        <w:rPr>
          <w:rStyle w:val="a0"/>
          <w:rFonts w:hint="eastAsia"/>
          <w:lang w:val="en-US"/>
        </w:rPr>
        <w:t>的交相關係數，</w:t>
      </w:r>
      <w:r w:rsidR="00DC6D13">
        <w:rPr>
          <w:rStyle w:val="a0"/>
          <w:rFonts w:hint="eastAsia"/>
          <w:lang w:val="en-US"/>
        </w:rPr>
        <w:t>角度以</w:t>
      </w:r>
      <w:r w:rsidR="00DC6D13">
        <w:rPr>
          <w:rStyle w:val="a0"/>
          <w:lang w:val="en-US"/>
        </w:rPr>
        <w:t>1°</w:t>
      </w:r>
      <w:r w:rsidR="00314F7D">
        <w:rPr>
          <w:rStyle w:val="a0"/>
          <w:rFonts w:hint="eastAsia"/>
          <w:lang w:val="en-US"/>
        </w:rPr>
        <w:t>、</w:t>
      </w:r>
      <w:r w:rsidR="00DC6D13">
        <w:rPr>
          <w:rStyle w:val="a0"/>
          <w:rFonts w:hint="eastAsia"/>
          <w:lang w:val="en-US"/>
        </w:rPr>
        <w:t>時間以</w:t>
      </w:r>
      <w:r w:rsidR="00DC6D13">
        <w:rPr>
          <w:rStyle w:val="a0"/>
          <w:lang w:val="en-US"/>
        </w:rPr>
        <w:t>0.1s</w:t>
      </w:r>
      <w:r w:rsidR="00DC6D13">
        <w:rPr>
          <w:rStyle w:val="a0"/>
          <w:rFonts w:hint="eastAsia"/>
          <w:lang w:val="en-US"/>
        </w:rPr>
        <w:t>為間隔計算，</w:t>
      </w:r>
      <w:r w:rsidR="00507D4B">
        <w:rPr>
          <w:rStyle w:val="a0"/>
          <w:rFonts w:hint="eastAsia"/>
          <w:lang w:val="en-US"/>
        </w:rPr>
        <w:t>最後得到在不同角度與不同延遲時間的等值線圖，同時</w:t>
      </w:r>
      <w:r w:rsidR="00043B6D">
        <w:rPr>
          <w:rStyle w:val="a0"/>
          <w:rFonts w:hint="eastAsia"/>
          <w:lang w:val="en-US"/>
        </w:rPr>
        <w:t>藉由</w:t>
      </w:r>
      <w:r w:rsidR="00043B6D">
        <w:rPr>
          <w:rStyle w:val="a0"/>
          <w:rFonts w:hint="eastAsia"/>
          <w:lang w:val="en-US"/>
        </w:rPr>
        <w:t>F</w:t>
      </w:r>
      <w:r w:rsidR="00043B6D">
        <w:rPr>
          <w:rStyle w:val="a0"/>
          <w:lang w:val="en-US"/>
        </w:rPr>
        <w:t>-test</w:t>
      </w:r>
      <w:r w:rsidR="00043B6D">
        <w:rPr>
          <w:rStyle w:val="a0"/>
          <w:rFonts w:hint="eastAsia"/>
          <w:lang w:val="en-US"/>
        </w:rPr>
        <w:t>估計</w:t>
      </w:r>
      <w:r w:rsidR="00043B6D">
        <w:rPr>
          <w:rStyle w:val="a0"/>
          <w:lang w:val="en-US"/>
        </w:rPr>
        <w:t>95%</w:t>
      </w:r>
      <w:r w:rsidR="00043B6D">
        <w:rPr>
          <w:rStyle w:val="a0"/>
          <w:rFonts w:hint="eastAsia"/>
          <w:lang w:val="en-US"/>
        </w:rPr>
        <w:t>信賴區間</w:t>
      </w:r>
      <w:r w:rsidR="005E6198">
        <w:rPr>
          <w:rStyle w:val="a0"/>
          <w:lang w:val="en-US"/>
        </w:rPr>
        <w:t>（</w:t>
      </w:r>
      <w:r w:rsidR="00043B6D">
        <w:rPr>
          <w:rStyle w:val="a0"/>
          <w:lang w:val="en-US"/>
        </w:rPr>
        <w:t>confidence region</w:t>
      </w:r>
      <w:r w:rsidR="005E6198">
        <w:rPr>
          <w:rStyle w:val="a0"/>
          <w:lang w:val="en-US"/>
        </w:rPr>
        <w:t>）</w:t>
      </w:r>
      <w:r w:rsidR="00043B6D">
        <w:rPr>
          <w:rStyle w:val="a0"/>
          <w:rFonts w:hint="eastAsia"/>
          <w:lang w:val="en-US"/>
        </w:rPr>
        <w:t>，此信賴區間的大小可視為分離參數的統計誤差。最佳解為</w:t>
      </w:r>
      <w:r w:rsidR="00507D4B">
        <w:rPr>
          <w:rStyle w:val="a0"/>
          <w:rFonts w:hint="eastAsia"/>
          <w:lang w:val="en-US"/>
        </w:rPr>
        <w:t>交相關係數最大時</w:t>
      </w:r>
      <w:r w:rsidR="00043B6D">
        <w:rPr>
          <w:rStyle w:val="a0"/>
          <w:rFonts w:hint="eastAsia"/>
          <w:lang w:val="en-US"/>
        </w:rPr>
        <w:t>所對應的方位角與延遲時間，即快方向</w:t>
      </w:r>
      <w:r w:rsidR="005E6198">
        <w:rPr>
          <w:rStyle w:val="a0"/>
          <w:rFonts w:hint="eastAsia"/>
          <w:lang w:val="en-US"/>
        </w:rPr>
        <w:t>（</w:t>
      </w:r>
      <m:oMath>
        <m:r>
          <w:rPr>
            <w:rStyle w:val="a0"/>
            <w:rFonts w:ascii="Cambria Math" w:hAnsi="Cambria Math"/>
            <w:lang w:val="en-US"/>
          </w:rPr>
          <m:t>ϕ</m:t>
        </m:r>
      </m:oMath>
      <w:r w:rsidR="005E6198">
        <w:rPr>
          <w:rStyle w:val="a0"/>
          <w:lang w:val="en-US"/>
        </w:rPr>
        <w:t>）</w:t>
      </w:r>
      <w:r w:rsidR="00043B6D">
        <w:rPr>
          <w:rStyle w:val="a0"/>
          <w:rFonts w:hint="eastAsia"/>
          <w:lang w:val="en-US"/>
        </w:rPr>
        <w:t>和延遲時間</w:t>
      </w:r>
      <w:r w:rsidR="005E6198">
        <w:rPr>
          <w:rStyle w:val="a0"/>
          <w:lang w:val="en-US"/>
        </w:rPr>
        <w:t>（</w:t>
      </w:r>
      <m:oMath>
        <m:r>
          <w:rPr>
            <w:rStyle w:val="a0"/>
            <w:rFonts w:ascii="Cambria Math" w:hAnsi="Cambria Math"/>
            <w:lang w:val="en-US"/>
          </w:rPr>
          <m:t>δt</m:t>
        </m:r>
      </m:oMath>
      <w:r w:rsidR="005E6198">
        <w:rPr>
          <w:rStyle w:val="a0"/>
          <w:lang w:val="en-US"/>
        </w:rPr>
        <w:t>）</w:t>
      </w:r>
      <w:r w:rsidR="00043B6D">
        <w:rPr>
          <w:rStyle w:val="a0"/>
          <w:rFonts w:hint="eastAsia"/>
          <w:lang w:val="en-US"/>
        </w:rPr>
        <w:t>。</w:t>
      </w:r>
    </w:p>
    <w:p w14:paraId="0B74426B" w14:textId="77777777" w:rsidR="00E200A8" w:rsidRDefault="00E200A8">
      <w:pPr>
        <w:spacing w:line="240" w:lineRule="auto"/>
        <w:jc w:val="left"/>
        <w:rPr>
          <w:rStyle w:val="a0"/>
          <w:lang w:val="en-US"/>
        </w:rPr>
      </w:pPr>
      <w:r>
        <w:rPr>
          <w:rStyle w:val="a0"/>
          <w:lang w:val="en-US"/>
        </w:rPr>
        <w:br w:type="page"/>
      </w:r>
    </w:p>
    <w:p w14:paraId="5293EE1A" w14:textId="42346B9C" w:rsidR="00043B6D" w:rsidRDefault="00882960" w:rsidP="00F8415A">
      <w:pPr>
        <w:pStyle w:val="Heading3"/>
        <w:rPr>
          <w:lang w:val="en-US"/>
        </w:rPr>
      </w:pPr>
      <w:bookmarkStart w:id="55" w:name="_Toc98354912"/>
      <w:r w:rsidRPr="00882960">
        <w:rPr>
          <w:rFonts w:hint="eastAsia"/>
          <w:lang w:val="en-US"/>
        </w:rPr>
        <w:lastRenderedPageBreak/>
        <w:t>切向分量最小能量法</w:t>
      </w:r>
      <w:r w:rsidR="005E6198">
        <w:rPr>
          <w:lang w:val="en-US"/>
        </w:rPr>
        <w:t>（</w:t>
      </w:r>
      <w:r w:rsidRPr="00882960">
        <w:rPr>
          <w:rStyle w:val="a0"/>
          <w:sz w:val="28"/>
          <w:szCs w:val="28"/>
          <w:lang w:val="en-US"/>
        </w:rPr>
        <w:t>Transverse Minimization</w:t>
      </w:r>
      <w:r w:rsidR="005E6198">
        <w:rPr>
          <w:lang w:val="en-US"/>
        </w:rPr>
        <w:t>）</w:t>
      </w:r>
      <w:bookmarkEnd w:id="55"/>
    </w:p>
    <w:p w14:paraId="33C6F786" w14:textId="7F1BBAA6" w:rsidR="00B82AFE" w:rsidRPr="00EA6C78" w:rsidRDefault="009A42B8" w:rsidP="0085372F">
      <w:pPr>
        <w:pStyle w:val="a"/>
        <w:ind w:firstLine="480"/>
        <w:jc w:val="both"/>
        <w:rPr>
          <w:rStyle w:val="a0"/>
          <w:lang w:val="en-US"/>
        </w:rPr>
      </w:pPr>
      <w:r w:rsidRPr="009A42B8">
        <w:rPr>
          <w:rStyle w:val="a0"/>
          <w:rFonts w:hint="eastAsia"/>
        </w:rPr>
        <w:t>當遠震</w:t>
      </w:r>
      <w:r w:rsidRPr="009A42B8">
        <w:rPr>
          <w:rStyle w:val="a0"/>
        </w:rPr>
        <w:t>SK</w:t>
      </w:r>
      <w:r w:rsidR="005E6198">
        <w:rPr>
          <w:rStyle w:val="a0"/>
        </w:rPr>
        <w:t>（</w:t>
      </w:r>
      <w:r w:rsidRPr="009A42B8">
        <w:rPr>
          <w:rStyle w:val="a0"/>
        </w:rPr>
        <w:t>K</w:t>
      </w:r>
      <w:r w:rsidR="005E6198">
        <w:rPr>
          <w:rStyle w:val="a0"/>
        </w:rPr>
        <w:t>）</w:t>
      </w:r>
      <w:r w:rsidRPr="009A42B8">
        <w:rPr>
          <w:rStyle w:val="a0"/>
        </w:rPr>
        <w:t>S</w:t>
      </w:r>
      <w:r w:rsidRPr="009A42B8">
        <w:rPr>
          <w:rStyle w:val="a0"/>
          <w:rFonts w:hint="eastAsia"/>
        </w:rPr>
        <w:t>波相在</w:t>
      </w:r>
      <w:r w:rsidR="000852F6">
        <w:rPr>
          <w:rStyle w:val="a0"/>
          <w:rFonts w:hint="eastAsia"/>
        </w:rPr>
        <w:t>外</w:t>
      </w:r>
      <w:r w:rsidRPr="009A42B8">
        <w:rPr>
          <w:rStyle w:val="a0"/>
          <w:rFonts w:hint="eastAsia"/>
        </w:rPr>
        <w:t>核以</w:t>
      </w:r>
      <w:r w:rsidRPr="009A42B8">
        <w:rPr>
          <w:rStyle w:val="a0"/>
        </w:rPr>
        <w:t>P</w:t>
      </w:r>
      <w:r w:rsidRPr="009A42B8">
        <w:rPr>
          <w:rStyle w:val="a0"/>
          <w:rFonts w:hint="eastAsia"/>
        </w:rPr>
        <w:t>波形式傳遞，且在</w:t>
      </w:r>
      <w:r w:rsidRPr="009A42B8">
        <w:rPr>
          <w:rStyle w:val="a0"/>
        </w:rPr>
        <w:t>CMB</w:t>
      </w:r>
      <w:r w:rsidRPr="009A42B8">
        <w:rPr>
          <w:rStyle w:val="a0"/>
          <w:rFonts w:hint="eastAsia"/>
        </w:rPr>
        <w:t>轉換成</w:t>
      </w:r>
      <w:r w:rsidRPr="009A42B8">
        <w:rPr>
          <w:rStyle w:val="a0"/>
        </w:rPr>
        <w:t>S</w:t>
      </w:r>
      <w:r w:rsidRPr="009A42B8">
        <w:rPr>
          <w:rStyle w:val="a0"/>
          <w:rFonts w:hint="eastAsia"/>
        </w:rPr>
        <w:t>波時只會出現在徑向方向震動的</w:t>
      </w:r>
      <w:r w:rsidRPr="009A42B8">
        <w:rPr>
          <w:rStyle w:val="a0"/>
        </w:rPr>
        <w:t>SV</w:t>
      </w:r>
      <w:r w:rsidRPr="009A42B8">
        <w:rPr>
          <w:rStyle w:val="a0"/>
          <w:rFonts w:hint="eastAsia"/>
        </w:rPr>
        <w:t>波，</w:t>
      </w:r>
      <w:r>
        <w:rPr>
          <w:rStyle w:val="a0"/>
          <w:rFonts w:hint="eastAsia"/>
          <w:lang w:val="en-US"/>
        </w:rPr>
        <w:t>若測站下的地殼、上部地函皆為均向性介質</w:t>
      </w:r>
      <w:r w:rsidR="00EA6C78">
        <w:rPr>
          <w:rStyle w:val="a0"/>
          <w:rFonts w:hint="eastAsia"/>
          <w:lang w:val="en-US"/>
        </w:rPr>
        <w:t>，剪力波沒有分離出快慢波，即</w:t>
      </w:r>
      <m:oMath>
        <m:r>
          <w:rPr>
            <w:rStyle w:val="a0"/>
            <w:rFonts w:ascii="Cambria Math" w:hAnsi="Cambria Math"/>
            <w:lang w:val="en-US"/>
          </w:rPr>
          <m:t>δt=0</m:t>
        </m:r>
      </m:oMath>
      <w:r>
        <w:rPr>
          <w:rStyle w:val="a0"/>
          <w:rFonts w:hint="eastAsia"/>
          <w:lang w:val="en-US"/>
        </w:rPr>
        <w:t>，</w:t>
      </w:r>
      <w:r w:rsidR="00EA6C78">
        <w:rPr>
          <w:rStyle w:val="a0"/>
          <w:rFonts w:hint="eastAsia"/>
          <w:lang w:val="en-US"/>
        </w:rPr>
        <w:t>在切向方向上並沒有能量，</w:t>
      </w:r>
      <w:r>
        <w:rPr>
          <w:rStyle w:val="a0"/>
          <w:rFonts w:hint="eastAsia"/>
          <w:lang w:val="en-US"/>
        </w:rPr>
        <w:t>使水平質點運動</w:t>
      </w:r>
      <w:r w:rsidR="00B82AFE">
        <w:rPr>
          <w:rStyle w:val="a0"/>
          <w:rFonts w:hint="eastAsia"/>
          <w:lang w:val="en-US"/>
        </w:rPr>
        <w:t>為線性。徑向時間函數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lang w:val="en-US"/>
          </w:rPr>
          <m:t>(</m:t>
        </m:r>
        <m:r>
          <w:rPr>
            <w:rStyle w:val="a0"/>
            <w:rFonts w:ascii="Cambria Math" w:hAnsi="Cambria Math" w:hint="eastAsia"/>
            <w:lang w:val="en-US"/>
          </w:rPr>
          <m:t>t)</m:t>
        </m:r>
      </m:oMath>
      <w:r w:rsidR="00CA50E5">
        <w:rPr>
          <w:rStyle w:val="a0"/>
          <w:rFonts w:hint="eastAsia"/>
          <w:lang w:val="en-US"/>
        </w:rPr>
        <w:t xml:space="preserve"> </w:t>
      </w:r>
      <w:r w:rsidR="00B82AFE">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rFonts w:hint="eastAsia"/>
          <w:lang w:val="en-US"/>
        </w:rPr>
        <w:t xml:space="preserve"> </w:t>
      </w:r>
      <w:r w:rsidR="00B82AFE">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82AFE" w14:paraId="1FDED6FD" w14:textId="77777777" w:rsidTr="006E6529">
        <w:tc>
          <w:tcPr>
            <w:tcW w:w="2831" w:type="dxa"/>
          </w:tcPr>
          <w:p w14:paraId="2C3DFCB2" w14:textId="77777777" w:rsidR="00B82AFE" w:rsidRDefault="00B82AFE" w:rsidP="00B82AFE">
            <w:pPr>
              <w:jc w:val="both"/>
              <w:rPr>
                <w:rStyle w:val="a0"/>
                <w:lang w:val="en-US"/>
              </w:rPr>
            </w:pPr>
          </w:p>
        </w:tc>
        <w:tc>
          <w:tcPr>
            <w:tcW w:w="2831" w:type="dxa"/>
          </w:tcPr>
          <w:p w14:paraId="61140FE1" w14:textId="28A6DCAE" w:rsidR="00B82AFE" w:rsidRDefault="00CC4C0F"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oMath>
            </m:oMathPara>
          </w:p>
        </w:tc>
        <w:tc>
          <w:tcPr>
            <w:tcW w:w="2832" w:type="dxa"/>
          </w:tcPr>
          <w:p w14:paraId="59B2150F" w14:textId="654136C2" w:rsidR="00B82AFE" w:rsidRDefault="005E6198" w:rsidP="002F25CE">
            <w:pPr>
              <w:pStyle w:val="caption0"/>
              <w:rPr>
                <w:rStyle w:val="a0"/>
              </w:rPr>
            </w:pPr>
            <w:r>
              <w:rPr>
                <w:rFonts w:hint="eastAsia"/>
              </w:rPr>
              <w:t>（</w:t>
            </w:r>
            <w:r w:rsidR="00B82AFE">
              <w:rPr>
                <w:rFonts w:hint="eastAsia"/>
              </w:rPr>
              <w:t>式</w:t>
            </w:r>
            <w:r w:rsidR="00B82AFE">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5</w:t>
            </w:r>
            <w:r w:rsidR="006F1420">
              <w:fldChar w:fldCharType="end"/>
            </w:r>
            <w:r>
              <w:t>）</w:t>
            </w:r>
          </w:p>
        </w:tc>
      </w:tr>
      <w:tr w:rsidR="00B82AFE" w14:paraId="607533BD" w14:textId="77777777" w:rsidTr="006E6529">
        <w:tc>
          <w:tcPr>
            <w:tcW w:w="2831" w:type="dxa"/>
          </w:tcPr>
          <w:p w14:paraId="1991581C" w14:textId="77777777" w:rsidR="00B82AFE" w:rsidRDefault="00B82AFE" w:rsidP="00B82AFE">
            <w:pPr>
              <w:jc w:val="both"/>
              <w:rPr>
                <w:rStyle w:val="a0"/>
                <w:lang w:val="en-US"/>
              </w:rPr>
            </w:pPr>
          </w:p>
        </w:tc>
        <w:tc>
          <w:tcPr>
            <w:tcW w:w="2831" w:type="dxa"/>
          </w:tcPr>
          <w:p w14:paraId="77EDDE05" w14:textId="5A3D96A5" w:rsidR="00B82AFE" w:rsidRDefault="00CC4C0F"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=0</m:t>
                </m:r>
              </m:oMath>
            </m:oMathPara>
          </w:p>
        </w:tc>
        <w:tc>
          <w:tcPr>
            <w:tcW w:w="2832" w:type="dxa"/>
          </w:tcPr>
          <w:p w14:paraId="7B6B5A54" w14:textId="0856C012" w:rsidR="00B82AFE" w:rsidRDefault="005E6198" w:rsidP="002F25CE">
            <w:pPr>
              <w:pStyle w:val="caption0"/>
              <w:rPr>
                <w:rStyle w:val="a0"/>
              </w:rPr>
            </w:pPr>
            <w:r>
              <w:rPr>
                <w:rFonts w:hint="eastAsia"/>
              </w:rPr>
              <w:t>（</w:t>
            </w:r>
            <w:r w:rsidR="00B82AFE">
              <w:rPr>
                <w:rFonts w:hint="eastAsia"/>
              </w:rPr>
              <w:t>式</w:t>
            </w:r>
            <w:r w:rsidR="00B82AFE">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6</w:t>
            </w:r>
            <w:r w:rsidR="006F1420">
              <w:fldChar w:fldCharType="end"/>
            </w:r>
            <w:r>
              <w:t>）</w:t>
            </w:r>
          </w:p>
        </w:tc>
      </w:tr>
    </w:tbl>
    <w:p w14:paraId="0ECDDDBB" w14:textId="72B6D83F" w:rsidR="006E6529" w:rsidRDefault="006E6529" w:rsidP="0091117E">
      <w:pPr>
        <w:jc w:val="both"/>
        <w:rPr>
          <w:rStyle w:val="a0"/>
          <w:lang w:val="en-US"/>
        </w:rPr>
      </w:pPr>
      <w:r>
        <w:rPr>
          <w:rStyle w:val="a0"/>
        </w:rPr>
        <w:tab/>
      </w:r>
      <w:r>
        <w:rPr>
          <w:rStyle w:val="a0"/>
          <w:rFonts w:hint="eastAsia"/>
        </w:rPr>
        <w:t>其中，</w:t>
      </w:r>
      <m:oMath>
        <m:r>
          <w:rPr>
            <w:rStyle w:val="a0"/>
            <w:rFonts w:ascii="Cambria Math" w:hAnsi="Cambria Math"/>
          </w:rPr>
          <m:t>ω</m:t>
        </m:r>
      </m:oMath>
      <w:r w:rsidRPr="00440175">
        <w:rPr>
          <w:rStyle w:val="a0"/>
          <w:rFonts w:hint="eastAsia"/>
        </w:rPr>
        <w:t>為</w:t>
      </w:r>
      <w:r w:rsidR="00EA6C78" w:rsidRPr="00440175">
        <w:rPr>
          <w:rStyle w:val="a0"/>
          <w:rFonts w:hint="eastAsia"/>
        </w:rPr>
        <w:t>經傅立葉轉換而得的小波方程式</w:t>
      </w:r>
      <w:r w:rsidR="005E6198">
        <w:rPr>
          <w:rStyle w:val="a0"/>
        </w:rPr>
        <w:t>（</w:t>
      </w:r>
      <w:r w:rsidR="00EA6C78" w:rsidRPr="00440175">
        <w:rPr>
          <w:rStyle w:val="a0"/>
        </w:rPr>
        <w:t>wavelet function</w:t>
      </w:r>
      <w:r w:rsidR="005E6198">
        <w:rPr>
          <w:rStyle w:val="a0"/>
        </w:rPr>
        <w:t>）</w:t>
      </w:r>
      <w:r w:rsidR="00EA6C78" w:rsidRPr="00440175">
        <w:rPr>
          <w:rStyle w:val="a0"/>
          <w:rFonts w:hint="eastAsia"/>
        </w:rPr>
        <w:t>。若剪力波經過非均向性介質，分離出快慢波，即</w:t>
      </w:r>
      <m:oMath>
        <m:r>
          <w:rPr>
            <w:rStyle w:val="a0"/>
            <w:rFonts w:ascii="Cambria Math" w:hAnsi="Cambria Math"/>
          </w:rPr>
          <m:t>δt≠0</m:t>
        </m:r>
      </m:oMath>
      <w:r w:rsidR="00EA6C78" w:rsidRPr="00440175">
        <w:rPr>
          <w:rStyle w:val="a0"/>
          <w:rFonts w:hint="eastAsia"/>
        </w:rPr>
        <w:t>，原本在徑向方向上的能量，會有一部份轉移到切向分量，出現</w:t>
      </w:r>
      <w:r w:rsidR="00EA6C78" w:rsidRPr="00440175">
        <w:rPr>
          <w:rStyle w:val="a0"/>
        </w:rPr>
        <w:t>SH</w:t>
      </w:r>
      <w:r w:rsidR="00EA6C78" w:rsidRPr="00440175">
        <w:rPr>
          <w:rStyle w:val="a0"/>
          <w:rFonts w:hint="eastAsia"/>
        </w:rPr>
        <w:t>波</w:t>
      </w:r>
      <w:r w:rsidR="00873039" w:rsidRPr="00440175">
        <w:rPr>
          <w:rStyle w:val="a0"/>
          <w:rFonts w:hint="eastAsia"/>
        </w:rPr>
        <w:t>。</w:t>
      </w:r>
      <w:r w:rsidR="00873039">
        <w:rPr>
          <w:rStyle w:val="a0"/>
          <w:rFonts w:hint="eastAsia"/>
          <w:lang w:val="en-US"/>
        </w:rPr>
        <w:t>因快慢波隨後抵達測站，</w:t>
      </w:r>
      <w:r w:rsidR="00F73D87">
        <w:rPr>
          <w:rStyle w:val="a0"/>
          <w:rFonts w:hint="eastAsia"/>
          <w:lang w:val="en-US"/>
        </w:rPr>
        <w:t>使水平質點運動</w:t>
      </w:r>
      <w:r w:rsidR="00873039">
        <w:rPr>
          <w:rStyle w:val="a0"/>
          <w:rFonts w:hint="eastAsia"/>
          <w:lang w:val="en-US"/>
        </w:rPr>
        <w:t>軌跡</w:t>
      </w:r>
      <w:r w:rsidR="00F73D87">
        <w:rPr>
          <w:rStyle w:val="a0"/>
          <w:rFonts w:hint="eastAsia"/>
          <w:lang w:val="en-US"/>
        </w:rPr>
        <w:t>改變，通常呈現橢圓形軌跡。經過非均向性介質的剪力波，其徑向時間函數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lang w:val="en-US"/>
        </w:rPr>
        <w:t xml:space="preserve"> </w:t>
      </w:r>
      <w:r w:rsidR="00F73D87">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rFonts w:hint="eastAsia"/>
          <w:lang w:val="en-US"/>
        </w:rPr>
        <w:t xml:space="preserve"> </w:t>
      </w:r>
      <w:r w:rsidR="00F73D87">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529"/>
        <w:gridCol w:w="1836"/>
      </w:tblGrid>
      <w:tr w:rsidR="00F73D87" w14:paraId="5D8FFA3D" w14:textId="77777777" w:rsidTr="00F73D87">
        <w:tc>
          <w:tcPr>
            <w:tcW w:w="1129" w:type="dxa"/>
          </w:tcPr>
          <w:p w14:paraId="2BA37C66" w14:textId="77777777" w:rsidR="00F73D87" w:rsidRDefault="00F73D87" w:rsidP="00964361">
            <w:pPr>
              <w:jc w:val="both"/>
              <w:rPr>
                <w:rStyle w:val="a0"/>
                <w:lang w:val="en-US"/>
              </w:rPr>
            </w:pPr>
          </w:p>
        </w:tc>
        <w:tc>
          <w:tcPr>
            <w:tcW w:w="5529" w:type="dxa"/>
          </w:tcPr>
          <w:p w14:paraId="39E81319" w14:textId="34E9E7C2" w:rsidR="00F73D87" w:rsidRPr="00F73D87" w:rsidRDefault="00CC4C0F" w:rsidP="00964361">
            <w:pPr>
              <w:jc w:val="both"/>
              <w:rPr>
                <w:rStyle w:val="a0"/>
                <w:i/>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cos</m:t>
                    </m:r>
                  </m:e>
                  <m:sup>
                    <m:r>
                      <w:rPr>
                        <w:rStyle w:val="a0"/>
                        <w:rFonts w:ascii="Cambria Math" w:hAnsi="Cambria Math"/>
                        <w:lang w:val="en-US"/>
                      </w:rPr>
                      <m:t>2</m:t>
                    </m:r>
                  </m:sup>
                </m:sSup>
                <m:r>
                  <w:rPr>
                    <w:rStyle w:val="a0"/>
                    <w:rFonts w:ascii="Cambria Math" w:hAnsi="Cambria Math"/>
                    <w:lang w:val="en-US"/>
                  </w:rPr>
                  <m:t>ϕ+ω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sin</m:t>
                    </m:r>
                  </m:e>
                  <m:sup>
                    <m:r>
                      <w:rPr>
                        <w:rStyle w:val="a0"/>
                        <w:rFonts w:ascii="Cambria Math" w:hAnsi="Cambria Math"/>
                        <w:lang w:val="en-US"/>
                      </w:rPr>
                      <m:t>2</m:t>
                    </m:r>
                  </m:sup>
                </m:sSup>
                <m:r>
                  <w:rPr>
                    <w:rStyle w:val="a0"/>
                    <w:rFonts w:ascii="Cambria Math" w:hAnsi="Cambria Math"/>
                    <w:lang w:val="en-US"/>
                  </w:rPr>
                  <m:t>ϕ</m:t>
                </m:r>
              </m:oMath>
            </m:oMathPara>
          </w:p>
        </w:tc>
        <w:tc>
          <w:tcPr>
            <w:tcW w:w="1836" w:type="dxa"/>
          </w:tcPr>
          <w:p w14:paraId="173168D9" w14:textId="41D966BE" w:rsidR="00F73D87" w:rsidRDefault="005E6198" w:rsidP="002F25CE">
            <w:pPr>
              <w:pStyle w:val="caption0"/>
              <w:rPr>
                <w:rStyle w:val="a0"/>
              </w:rPr>
            </w:pPr>
            <w:r>
              <w:rPr>
                <w:rFonts w:hint="eastAsia"/>
              </w:rPr>
              <w:t>（</w:t>
            </w:r>
            <w:r w:rsidR="00F73D87">
              <w:rPr>
                <w:rFonts w:hint="eastAsia"/>
              </w:rPr>
              <w:t>式</w:t>
            </w:r>
            <w:r w:rsidR="00F73D8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7</w:t>
            </w:r>
            <w:r w:rsidR="006F1420">
              <w:fldChar w:fldCharType="end"/>
            </w:r>
            <w:r>
              <w:t>）</w:t>
            </w:r>
          </w:p>
        </w:tc>
      </w:tr>
      <w:tr w:rsidR="00F73D87" w14:paraId="32946A59" w14:textId="77777777" w:rsidTr="00F73D87">
        <w:tc>
          <w:tcPr>
            <w:tcW w:w="1129" w:type="dxa"/>
          </w:tcPr>
          <w:p w14:paraId="2F3491EF" w14:textId="77777777" w:rsidR="00F73D87" w:rsidRDefault="00F73D87" w:rsidP="00F73D87">
            <w:pPr>
              <w:jc w:val="both"/>
            </w:pPr>
          </w:p>
        </w:tc>
        <w:tc>
          <w:tcPr>
            <w:tcW w:w="5529" w:type="dxa"/>
          </w:tcPr>
          <w:p w14:paraId="0ECF52DF" w14:textId="48CF78B7" w:rsidR="00F73D87" w:rsidRDefault="00CC4C0F" w:rsidP="004624BE">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m:t>
                </m:r>
                <m:f>
                  <m:fPr>
                    <m:ctrlPr>
                      <w:rPr>
                        <w:rStyle w:val="a0"/>
                        <w:rFonts w:ascii="Cambria Math" w:hAnsi="Cambria Math"/>
                        <w:i/>
                        <w:lang w:val="en-US"/>
                      </w:rPr>
                    </m:ctrlPr>
                  </m:fPr>
                  <m:num>
                    <m:r>
                      <w:rPr>
                        <w:rStyle w:val="a0"/>
                        <w:rFonts w:ascii="Cambria Math" w:hAnsi="Cambria Math"/>
                        <w:lang w:val="en-US"/>
                      </w:rPr>
                      <m:t>1</m:t>
                    </m:r>
                  </m:num>
                  <m:den>
                    <m:r>
                      <w:rPr>
                        <w:rStyle w:val="a0"/>
                        <w:rFonts w:ascii="Cambria Math" w:hAnsi="Cambria Math"/>
                        <w:lang w:val="en-US"/>
                      </w:rPr>
                      <m:t>2</m:t>
                    </m:r>
                  </m:den>
                </m:f>
                <m:d>
                  <m:dPr>
                    <m:begChr m:val="["/>
                    <m:endChr m:val="]"/>
                    <m:ctrlPr>
                      <w:rPr>
                        <w:rStyle w:val="a0"/>
                        <w:rFonts w:ascii="Cambria Math" w:hAnsi="Cambria Math"/>
                        <w:i/>
                        <w:lang w:val="en-US"/>
                      </w:rPr>
                    </m:ctrlPr>
                  </m:dPr>
                  <m:e>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e>
                </m:d>
                <m:r>
                  <w:rPr>
                    <w:rStyle w:val="a0"/>
                    <w:rFonts w:ascii="Cambria Math" w:hAnsi="Cambria Math"/>
                    <w:lang w:val="en-US"/>
                  </w:rPr>
                  <m:t>sin2ϕ</m:t>
                </m:r>
              </m:oMath>
            </m:oMathPara>
          </w:p>
        </w:tc>
        <w:tc>
          <w:tcPr>
            <w:tcW w:w="1836" w:type="dxa"/>
          </w:tcPr>
          <w:p w14:paraId="42AAEEB5" w14:textId="57AAB935" w:rsidR="00F73D87" w:rsidRDefault="005E6198" w:rsidP="002F25CE">
            <w:pPr>
              <w:pStyle w:val="caption0"/>
            </w:pPr>
            <w:r>
              <w:rPr>
                <w:rFonts w:hint="eastAsia"/>
              </w:rPr>
              <w:t>（</w:t>
            </w:r>
            <w:r w:rsidR="00F73D87">
              <w:rPr>
                <w:rFonts w:hint="eastAsia"/>
              </w:rPr>
              <w:t>式</w:t>
            </w:r>
            <w:r w:rsidR="00F73D8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8</w:t>
            </w:r>
            <w:r w:rsidR="006F1420">
              <w:fldChar w:fldCharType="end"/>
            </w:r>
            <w:r>
              <w:t>）</w:t>
            </w:r>
          </w:p>
        </w:tc>
      </w:tr>
    </w:tbl>
    <w:p w14:paraId="6B0702F9" w14:textId="77777777" w:rsidR="0091117E" w:rsidRDefault="0091117E" w:rsidP="0091117E">
      <w:pPr>
        <w:ind w:firstLine="480"/>
        <w:jc w:val="left"/>
        <w:rPr>
          <w:rStyle w:val="a0"/>
        </w:rPr>
      </w:pPr>
    </w:p>
    <w:p w14:paraId="3E1A1E9B" w14:textId="4467D366" w:rsidR="0091117E" w:rsidRPr="0085372F" w:rsidRDefault="00CA50E5" w:rsidP="0085372F">
      <w:pPr>
        <w:ind w:firstLine="480"/>
        <w:jc w:val="both"/>
        <w:rPr>
          <w:rStyle w:val="a0"/>
          <w:lang w:val="en-US"/>
        </w:rPr>
      </w:pPr>
      <w:r>
        <w:rPr>
          <w:rFonts w:hint="eastAsia"/>
        </w:rPr>
        <w:t>切向分量最小能量法亦利用格點搜尋</w:t>
      </w:r>
      <w:r w:rsidR="0091117E">
        <w:rPr>
          <w:rStyle w:val="a0"/>
          <w:rFonts w:hint="eastAsia"/>
        </w:rPr>
        <w:t>找到</w:t>
      </w:r>
      <w:r w:rsidR="0064306C">
        <w:rPr>
          <w:rStyle w:val="a0"/>
          <w:rFonts w:hint="eastAsia"/>
        </w:rPr>
        <w:t>剪力波分離參數</w:t>
      </w:r>
      <w:r w:rsidR="005E6198">
        <w:rPr>
          <w:rStyle w:val="a0"/>
          <w:lang w:val="en-US"/>
        </w:rPr>
        <w:t>（</w:t>
      </w:r>
      <w:r w:rsidR="0064306C" w:rsidRPr="00181AC0">
        <w:rPr>
          <w:rStyle w:val="a0"/>
        </w:rPr>
        <w:sym w:font="Symbol" w:char="F066"/>
      </w:r>
      <w:r w:rsidR="0064306C">
        <w:rPr>
          <w:rStyle w:val="a0"/>
          <w:lang w:val="en-US"/>
        </w:rPr>
        <w:t xml:space="preserve">, </w:t>
      </w:r>
      <w:r w:rsidR="0064306C" w:rsidRPr="00181AC0">
        <w:rPr>
          <w:rStyle w:val="a0"/>
        </w:rPr>
        <w:sym w:font="Symbol" w:char="F064"/>
      </w:r>
      <w:r w:rsidR="0064306C" w:rsidRPr="00181AC0">
        <w:rPr>
          <w:rStyle w:val="a0"/>
        </w:rPr>
        <w:t>t</w:t>
      </w:r>
      <w:r w:rsidR="005E6198">
        <w:rPr>
          <w:rStyle w:val="a0"/>
          <w:lang w:val="en-US"/>
        </w:rPr>
        <w:t>）</w:t>
      </w:r>
      <w:r w:rsidR="0091117E">
        <w:rPr>
          <w:rStyle w:val="a0"/>
          <w:rFonts w:hint="eastAsia"/>
        </w:rPr>
        <w:t>，將切向方向的能量修正到最小</w:t>
      </w:r>
      <w:r w:rsidR="0064306C">
        <w:rPr>
          <w:rStyle w:val="a0"/>
          <w:rFonts w:hint="eastAsia"/>
        </w:rPr>
        <w:t>，切向方向能量可寫成：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4306C" w14:paraId="02D4E263" w14:textId="77777777" w:rsidTr="0064306C">
        <w:tc>
          <w:tcPr>
            <w:tcW w:w="2831" w:type="dxa"/>
          </w:tcPr>
          <w:p w14:paraId="09D065B6" w14:textId="77777777" w:rsidR="0064306C" w:rsidRDefault="0064306C" w:rsidP="0091117E">
            <w:pPr>
              <w:jc w:val="left"/>
              <w:rPr>
                <w:rStyle w:val="a0"/>
                <w:lang w:val="en-US"/>
              </w:rPr>
            </w:pPr>
          </w:p>
        </w:tc>
        <w:tc>
          <w:tcPr>
            <w:tcW w:w="2831" w:type="dxa"/>
          </w:tcPr>
          <w:p w14:paraId="1ADABAEE" w14:textId="3BFD9CC6" w:rsidR="0064306C" w:rsidRDefault="00CC4C0F" w:rsidP="0091117E">
            <w:pPr>
              <w:jc w:val="left"/>
              <w:rPr>
                <w:rStyle w:val="a0"/>
                <w:lang w:val="en-US"/>
              </w:rPr>
            </w:pPr>
            <m:oMathPara>
              <m:oMath>
                <m:sSub>
                  <m:sSubPr>
                    <m:ctrlPr>
                      <w:rPr>
                        <w:rStyle w:val="a0"/>
                        <w:rFonts w:ascii="Cambria Math" w:hAnsi="Cambria Math"/>
                        <w:i/>
                      </w:rPr>
                    </m:ctrlPr>
                  </m:sSubPr>
                  <m:e>
                    <m:r>
                      <w:rPr>
                        <w:rStyle w:val="a0"/>
                        <w:rFonts w:ascii="Cambria Math" w:hAnsi="Cambria Math"/>
                      </w:rPr>
                      <m:t>E</m:t>
                    </m:r>
                  </m:e>
                  <m:sub>
                    <m:r>
                      <w:rPr>
                        <w:rStyle w:val="a0"/>
                        <w:rFonts w:ascii="Cambria Math" w:hAnsi="Cambria Math"/>
                      </w:rPr>
                      <m:t>t</m:t>
                    </m:r>
                  </m:sub>
                </m:sSub>
                <m:r>
                  <w:rPr>
                    <w:rStyle w:val="a0"/>
                    <w:rFonts w:ascii="Cambria Math" w:hAnsi="Cambria Math"/>
                  </w:rPr>
                  <m:t>=</m:t>
                </m:r>
                <m:nary>
                  <m:naryPr>
                    <m:limLoc m:val="undOvr"/>
                    <m:ctrlPr>
                      <w:rPr>
                        <w:rStyle w:val="a0"/>
                        <w:rFonts w:ascii="Cambria Math" w:hAnsi="Cambria Math"/>
                        <w:i/>
                      </w:rPr>
                    </m:ctrlPr>
                  </m:naryPr>
                  <m:sub>
                    <m:r>
                      <w:rPr>
                        <w:rStyle w:val="a0"/>
                        <w:rFonts w:ascii="Cambria Math" w:hAnsi="Cambria Math"/>
                      </w:rPr>
                      <m:t>-∞</m:t>
                    </m:r>
                  </m:sub>
                  <m:sup>
                    <m:r>
                      <w:rPr>
                        <w:rStyle w:val="a0"/>
                        <w:rFonts w:ascii="Cambria Math" w:hAnsi="Cambria Math"/>
                      </w:rPr>
                      <m:t>∞</m:t>
                    </m:r>
                  </m:sup>
                  <m:e>
                    <m:sSup>
                      <m:sSupPr>
                        <m:ctrlPr>
                          <w:rPr>
                            <w:rStyle w:val="a0"/>
                            <w:rFonts w:ascii="Cambria Math" w:hAnsi="Cambria Math"/>
                            <w:i/>
                          </w:rPr>
                        </m:ctrlPr>
                      </m:sSupPr>
                      <m:e>
                        <m:acc>
                          <m:accPr>
                            <m:chr m:val="̃"/>
                            <m:ctrlPr>
                              <w:rPr>
                                <w:rStyle w:val="a0"/>
                                <w:rFonts w:ascii="Cambria Math" w:hAnsi="Cambria Math"/>
                                <w:i/>
                              </w:rPr>
                            </m:ctrlPr>
                          </m:accPr>
                          <m:e>
                            <m:sSub>
                              <m:sSubPr>
                                <m:ctrlPr>
                                  <w:rPr>
                                    <w:rStyle w:val="a0"/>
                                    <w:rFonts w:ascii="Cambria Math" w:hAnsi="Cambria Math"/>
                                    <w:i/>
                                  </w:rPr>
                                </m:ctrlPr>
                              </m:sSubPr>
                              <m:e>
                                <m:r>
                                  <w:rPr>
                                    <w:rStyle w:val="a0"/>
                                    <w:rFonts w:ascii="Cambria Math" w:hAnsi="Cambria Math"/>
                                  </w:rPr>
                                  <m:t>u</m:t>
                                </m:r>
                              </m:e>
                              <m:sub>
                                <m:r>
                                  <w:rPr>
                                    <w:rStyle w:val="a0"/>
                                    <w:rFonts w:ascii="Cambria Math" w:hAnsi="Cambria Math"/>
                                  </w:rPr>
                                  <m:t>t</m:t>
                                </m:r>
                              </m:sub>
                            </m:sSub>
                          </m:e>
                        </m:acc>
                      </m:e>
                      <m:sup>
                        <m:r>
                          <w:rPr>
                            <w:rStyle w:val="a0"/>
                            <w:rFonts w:ascii="Cambria Math" w:hAnsi="Cambria Math"/>
                          </w:rPr>
                          <m:t>2</m:t>
                        </m:r>
                      </m:sup>
                    </m:sSup>
                  </m:e>
                </m:nary>
                <m:d>
                  <m:dPr>
                    <m:ctrlPr>
                      <w:rPr>
                        <w:rStyle w:val="a0"/>
                        <w:rFonts w:ascii="Cambria Math" w:hAnsi="Cambria Math"/>
                        <w:i/>
                      </w:rPr>
                    </m:ctrlPr>
                  </m:dPr>
                  <m:e>
                    <m:r>
                      <w:rPr>
                        <w:rStyle w:val="a0"/>
                        <w:rFonts w:ascii="Cambria Math" w:hAnsi="Cambria Math"/>
                      </w:rPr>
                      <m:t>t</m:t>
                    </m:r>
                  </m:e>
                </m:d>
                <m:r>
                  <w:rPr>
                    <w:rStyle w:val="a0"/>
                    <w:rFonts w:ascii="Cambria Math" w:hAnsi="Cambria Math"/>
                  </w:rPr>
                  <m:t xml:space="preserve"> dt</m:t>
                </m:r>
              </m:oMath>
            </m:oMathPara>
          </w:p>
        </w:tc>
        <w:tc>
          <w:tcPr>
            <w:tcW w:w="2832" w:type="dxa"/>
          </w:tcPr>
          <w:p w14:paraId="5441FEB2" w14:textId="203EB421" w:rsidR="0064306C" w:rsidRPr="0064306C" w:rsidRDefault="005E6198" w:rsidP="002F25CE">
            <w:pPr>
              <w:pStyle w:val="caption0"/>
              <w:rPr>
                <w:rStyle w:val="a0"/>
              </w:rPr>
            </w:pPr>
            <w:r>
              <w:rPr>
                <w:rFonts w:hint="eastAsia"/>
              </w:rPr>
              <w:t>（</w:t>
            </w:r>
            <w:r w:rsidR="0064306C">
              <w:rPr>
                <w:rFonts w:hint="eastAsia"/>
              </w:rPr>
              <w:t>式</w:t>
            </w:r>
            <w:r w:rsidR="0064306C">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9</w:t>
            </w:r>
            <w:r w:rsidR="006F1420">
              <w:fldChar w:fldCharType="end"/>
            </w:r>
            <w:r>
              <w:t>）</w:t>
            </w:r>
          </w:p>
        </w:tc>
      </w:tr>
    </w:tbl>
    <w:p w14:paraId="250DBD25" w14:textId="03EB2CEB" w:rsidR="00021BA9" w:rsidRDefault="00CC4C0F" w:rsidP="00021BA9">
      <w:pPr>
        <w:ind w:firstLine="480"/>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u</m:t>
                </m:r>
                <m:ctrlPr>
                  <w:rPr>
                    <w:rFonts w:ascii="Cambria Math" w:hAnsi="Cambria Math" w:hint="eastAsia"/>
                    <w:i/>
                  </w:rPr>
                </m:ctrlPr>
              </m:e>
              <m:sub>
                <m:r>
                  <w:rPr>
                    <w:rFonts w:ascii="Cambria Math" w:hAnsi="Cambria Math"/>
                  </w:rPr>
                  <m:t>t</m:t>
                </m:r>
              </m:sub>
            </m:sSub>
          </m:e>
        </m:acc>
        <m:r>
          <w:rPr>
            <w:rFonts w:ascii="Cambria Math" w:hAnsi="Cambria Math" w:hint="eastAsia"/>
            <w:lang w:val="en-US"/>
          </w:rPr>
          <m:t>(</m:t>
        </m:r>
        <m:r>
          <w:rPr>
            <w:rFonts w:ascii="Cambria Math" w:hAnsi="Cambria Math"/>
            <w:lang w:val="en-US"/>
          </w:rPr>
          <m:t>t</m:t>
        </m:r>
        <m:r>
          <w:rPr>
            <w:rFonts w:ascii="Cambria Math" w:hAnsi="Cambria Math" w:hint="eastAsia"/>
            <w:lang w:val="en-US"/>
          </w:rPr>
          <m:t>)</m:t>
        </m:r>
      </m:oMath>
      <w:r w:rsidR="0064306C">
        <w:rPr>
          <w:rFonts w:hint="eastAsia"/>
        </w:rPr>
        <w:t>為</w:t>
      </w:r>
      <w:r w:rsidR="00972F25">
        <w:rPr>
          <w:rFonts w:hint="eastAsia"/>
        </w:rPr>
        <w:t>修正後的切向時間函數。</w:t>
      </w:r>
    </w:p>
    <w:p w14:paraId="06E4C771" w14:textId="77777777" w:rsidR="00021BA9" w:rsidRDefault="00021BA9" w:rsidP="00021BA9">
      <w:pPr>
        <w:ind w:firstLine="480"/>
        <w:jc w:val="left"/>
      </w:pPr>
    </w:p>
    <w:p w14:paraId="72745DDD" w14:textId="32491993" w:rsidR="00021BA9" w:rsidRDefault="00021BA9" w:rsidP="00C72DB8">
      <w:pPr>
        <w:pStyle w:val="Heading2"/>
      </w:pPr>
      <w:bookmarkStart w:id="56" w:name="_Toc98354913"/>
      <w:r>
        <w:rPr>
          <w:rFonts w:hint="eastAsia"/>
        </w:rPr>
        <w:t>量測方法選擇</w:t>
      </w:r>
      <w:bookmarkEnd w:id="56"/>
    </w:p>
    <w:p w14:paraId="7059E0E5" w14:textId="6DE21F90" w:rsidR="008908EF" w:rsidRDefault="00DC5F90" w:rsidP="00306BD7">
      <w:pPr>
        <w:ind w:firstLine="480"/>
        <w:jc w:val="both"/>
        <w:rPr>
          <w:rStyle w:val="a0"/>
          <w:lang w:val="en-US"/>
        </w:rPr>
      </w:pPr>
      <w:r>
        <w:rPr>
          <w:rStyle w:val="a0"/>
          <w:rFonts w:hint="eastAsia"/>
        </w:rPr>
        <w:t>為提高結果的可信度，</w:t>
      </w:r>
      <w:r w:rsidR="00306BD7">
        <w:rPr>
          <w:rStyle w:val="a0"/>
          <w:rFonts w:hint="eastAsia"/>
        </w:rPr>
        <w:t>我們討論</w:t>
      </w:r>
      <w:r w:rsidR="00000440">
        <w:rPr>
          <w:rStyle w:val="a0"/>
          <w:lang w:val="en-US"/>
        </w:rPr>
        <w:t>SC</w:t>
      </w:r>
      <w:r w:rsidR="00000440">
        <w:rPr>
          <w:rStyle w:val="a0"/>
          <w:rFonts w:hint="eastAsia"/>
          <w:lang w:val="en-US"/>
        </w:rPr>
        <w:t>、</w:t>
      </w:r>
      <w:r w:rsidR="00000440">
        <w:rPr>
          <w:rStyle w:val="a0"/>
          <w:lang w:val="en-US"/>
        </w:rPr>
        <w:t>RC</w:t>
      </w:r>
      <w:r w:rsidR="00000440">
        <w:rPr>
          <w:rStyle w:val="a0"/>
          <w:rFonts w:hint="eastAsia"/>
          <w:lang w:val="en-US"/>
        </w:rPr>
        <w:t>兩</w:t>
      </w:r>
      <w:r w:rsidR="00306BD7">
        <w:rPr>
          <w:rStyle w:val="a0"/>
          <w:rFonts w:hint="eastAsia"/>
        </w:rPr>
        <w:t>方法上的限制，</w:t>
      </w:r>
      <w:r w:rsidR="00306BD7">
        <w:rPr>
          <w:rStyle w:val="a0"/>
          <w:rFonts w:hint="eastAsia"/>
          <w:lang w:val="en-US"/>
        </w:rPr>
        <w:t>兩種方法都受限於訊噪比，訊噪比高，不受其他波相</w:t>
      </w:r>
      <w:r w:rsidR="00F8415A">
        <w:rPr>
          <w:rStyle w:val="a0"/>
          <w:rFonts w:hint="eastAsia"/>
          <w:lang w:val="en-US"/>
        </w:rPr>
        <w:t>和</w:t>
      </w:r>
      <w:r w:rsidR="00306BD7">
        <w:rPr>
          <w:rStyle w:val="a0"/>
          <w:rFonts w:hint="eastAsia"/>
          <w:lang w:val="en-US"/>
        </w:rPr>
        <w:t>環境噪訊干擾，</w:t>
      </w:r>
      <w:r w:rsidR="00000440">
        <w:rPr>
          <w:rStyle w:val="a0"/>
          <w:rFonts w:hint="eastAsia"/>
          <w:lang w:val="en-US"/>
        </w:rPr>
        <w:t>量測</w:t>
      </w:r>
      <w:r w:rsidR="00306BD7">
        <w:rPr>
          <w:rStyle w:val="a0"/>
          <w:rFonts w:hint="eastAsia"/>
          <w:lang w:val="en-US"/>
        </w:rPr>
        <w:t>的結果才是真正可信的。</w:t>
      </w:r>
      <w:proofErr w:type="spellStart"/>
      <w:r w:rsidR="00CE4696">
        <w:rPr>
          <w:rStyle w:val="a0"/>
          <w:lang w:val="en-US"/>
        </w:rPr>
        <w:t>Crampin</w:t>
      </w:r>
      <w:proofErr w:type="spellEnd"/>
      <w:r w:rsidR="00CE4696">
        <w:rPr>
          <w:rStyle w:val="a0"/>
          <w:lang w:val="en-US"/>
        </w:rPr>
        <w:t xml:space="preserve"> and Gao</w:t>
      </w:r>
      <w:r w:rsidR="005E6198">
        <w:rPr>
          <w:rStyle w:val="a0"/>
          <w:lang w:val="en-US"/>
        </w:rPr>
        <w:t>（</w:t>
      </w:r>
      <w:r w:rsidR="00CE4696">
        <w:rPr>
          <w:rStyle w:val="a0"/>
          <w:lang w:val="en-US"/>
        </w:rPr>
        <w:t>2006</w:t>
      </w:r>
      <w:r w:rsidR="005E6198">
        <w:rPr>
          <w:rStyle w:val="a0"/>
          <w:lang w:val="en-US"/>
        </w:rPr>
        <w:t>）</w:t>
      </w:r>
      <w:r w:rsidR="00CE4696">
        <w:rPr>
          <w:rStyle w:val="a0"/>
          <w:rFonts w:hint="eastAsia"/>
          <w:lang w:val="en-US"/>
        </w:rPr>
        <w:t>提及</w:t>
      </w:r>
      <w:r w:rsidR="00CE4696">
        <w:rPr>
          <w:rStyle w:val="a0"/>
          <w:lang w:val="en-US"/>
        </w:rPr>
        <w:t>RC</w:t>
      </w:r>
      <w:r w:rsidR="00CE4696">
        <w:rPr>
          <w:rStyle w:val="a0"/>
          <w:rFonts w:hint="eastAsia"/>
          <w:lang w:val="en-US"/>
        </w:rPr>
        <w:t>方法上的限制，比如：</w:t>
      </w:r>
      <w:r w:rsidR="005E6198">
        <w:rPr>
          <w:rStyle w:val="a0"/>
          <w:lang w:val="en-US"/>
        </w:rPr>
        <w:t>（</w:t>
      </w:r>
      <w:r w:rsidR="00EB5095">
        <w:rPr>
          <w:rStyle w:val="a0"/>
          <w:lang w:val="en-US"/>
        </w:rPr>
        <w:t>1</w:t>
      </w:r>
      <w:r w:rsidR="005E6198">
        <w:rPr>
          <w:rStyle w:val="a0"/>
          <w:lang w:val="en-US"/>
        </w:rPr>
        <w:t>）</w:t>
      </w:r>
      <w:r w:rsidR="00EB5095">
        <w:rPr>
          <w:rStyle w:val="a0"/>
          <w:rFonts w:hint="eastAsia"/>
          <w:lang w:val="en-US"/>
        </w:rPr>
        <w:t>快慢波不會非常相似，因為慢波相對於快波有較少能量的衝擊</w:t>
      </w:r>
      <w:r w:rsidR="005E6198">
        <w:rPr>
          <w:rStyle w:val="a0"/>
          <w:lang w:val="en-US"/>
        </w:rPr>
        <w:t>（</w:t>
      </w:r>
      <w:r w:rsidR="00EB5095">
        <w:rPr>
          <w:rStyle w:val="a0"/>
          <w:lang w:val="en-US"/>
        </w:rPr>
        <w:t>impulse</w:t>
      </w:r>
      <w:r w:rsidR="005E6198">
        <w:rPr>
          <w:rStyle w:val="a0"/>
          <w:rFonts w:hint="eastAsia"/>
          <w:lang w:val="en-US"/>
        </w:rPr>
        <w:t>）</w:t>
      </w:r>
      <w:r w:rsidR="00E10F05">
        <w:rPr>
          <w:rStyle w:val="a0"/>
          <w:rFonts w:hint="eastAsia"/>
          <w:lang w:val="en-US"/>
        </w:rPr>
        <w:t>且</w:t>
      </w:r>
      <w:r w:rsidR="00EB5095">
        <w:rPr>
          <w:rStyle w:val="a0"/>
          <w:rFonts w:hint="eastAsia"/>
          <w:lang w:val="en-US"/>
        </w:rPr>
        <w:t>更容易衰減</w:t>
      </w:r>
      <w:r w:rsidR="005E6198">
        <w:rPr>
          <w:rStyle w:val="a0"/>
          <w:lang w:val="en-US"/>
        </w:rPr>
        <w:t>（</w:t>
      </w:r>
      <w:r w:rsidR="00EB5095">
        <w:rPr>
          <w:rStyle w:val="a0"/>
          <w:lang w:val="en-US"/>
        </w:rPr>
        <w:t>attenuat</w:t>
      </w:r>
      <w:r w:rsidR="00311AEC">
        <w:rPr>
          <w:rStyle w:val="a0"/>
          <w:lang w:val="en-US"/>
        </w:rPr>
        <w:t>ion</w:t>
      </w:r>
      <w:r w:rsidR="005E6198">
        <w:rPr>
          <w:rStyle w:val="a0"/>
          <w:lang w:val="en-US"/>
        </w:rPr>
        <w:t>）</w:t>
      </w:r>
      <w:r w:rsidR="00EB5095">
        <w:rPr>
          <w:rStyle w:val="a0"/>
          <w:rFonts w:hint="eastAsia"/>
          <w:lang w:val="en-US"/>
        </w:rPr>
        <w:t>，</w:t>
      </w:r>
      <w:r w:rsidR="005E6198">
        <w:rPr>
          <w:rStyle w:val="a0"/>
          <w:rFonts w:hint="eastAsia"/>
          <w:lang w:val="en-US"/>
        </w:rPr>
        <w:t>（</w:t>
      </w:r>
      <w:r w:rsidR="00EB5095">
        <w:rPr>
          <w:rStyle w:val="a0"/>
          <w:lang w:val="en-US"/>
        </w:rPr>
        <w:t>2</w:t>
      </w:r>
      <w:r w:rsidR="005E6198">
        <w:rPr>
          <w:rStyle w:val="a0"/>
          <w:lang w:val="en-US"/>
        </w:rPr>
        <w:t>）</w:t>
      </w:r>
      <w:r w:rsidR="00EB5095">
        <w:rPr>
          <w:rStyle w:val="a0"/>
          <w:rFonts w:hint="eastAsia"/>
          <w:lang w:val="en-US"/>
        </w:rPr>
        <w:t>對於微小改變非常敏感，若在濾波時使用較高頻的頻段，在計算時可能會降低交相關係數</w:t>
      </w:r>
      <w:r w:rsidR="00E10F05">
        <w:rPr>
          <w:rStyle w:val="a0"/>
          <w:rFonts w:hint="eastAsia"/>
          <w:lang w:val="en-US"/>
        </w:rPr>
        <w:t>，</w:t>
      </w:r>
      <w:r w:rsidR="005E6198">
        <w:rPr>
          <w:rStyle w:val="a0"/>
          <w:lang w:val="en-US"/>
        </w:rPr>
        <w:t>（</w:t>
      </w:r>
      <w:r w:rsidR="00E10F05">
        <w:rPr>
          <w:rStyle w:val="a0"/>
          <w:lang w:val="en-US"/>
        </w:rPr>
        <w:t>3</w:t>
      </w:r>
      <w:r w:rsidR="005E6198">
        <w:rPr>
          <w:rStyle w:val="a0"/>
          <w:lang w:val="en-US"/>
        </w:rPr>
        <w:t>）</w:t>
      </w:r>
      <w:r w:rsidR="00E10F05">
        <w:rPr>
          <w:rStyle w:val="a0"/>
          <w:rFonts w:hint="eastAsia"/>
          <w:lang w:val="en-US"/>
        </w:rPr>
        <w:t>快慢波並不是完全正交</w:t>
      </w:r>
      <w:r w:rsidR="00216B41">
        <w:rPr>
          <w:rStyle w:val="a0"/>
          <w:rFonts w:hint="eastAsia"/>
          <w:lang w:val="en-US"/>
        </w:rPr>
        <w:t>（即相差</w:t>
      </w:r>
      <w:r w:rsidR="00216B41">
        <w:rPr>
          <w:rStyle w:val="a0"/>
          <w:lang w:val="en-US"/>
        </w:rPr>
        <w:t>90°</w:t>
      </w:r>
      <w:r w:rsidR="00216B41">
        <w:rPr>
          <w:rStyle w:val="a0"/>
          <w:rFonts w:hint="eastAsia"/>
          <w:lang w:val="en-US"/>
        </w:rPr>
        <w:t>）</w:t>
      </w:r>
      <w:r w:rsidR="00E10F05">
        <w:rPr>
          <w:rStyle w:val="a0"/>
          <w:rFonts w:hint="eastAsia"/>
          <w:lang w:val="en-US"/>
        </w:rPr>
        <w:t>。</w:t>
      </w:r>
    </w:p>
    <w:p w14:paraId="0FE1C046" w14:textId="3939E06F" w:rsidR="00E10F05" w:rsidRPr="00E45ED6" w:rsidRDefault="00096FFF" w:rsidP="00E45ED6">
      <w:pPr>
        <w:ind w:firstLine="480"/>
        <w:jc w:val="both"/>
        <w:rPr>
          <w:rStyle w:val="a0"/>
          <w:lang w:val="en-US"/>
        </w:rPr>
      </w:pPr>
      <w:r w:rsidRPr="00096FFF">
        <w:lastRenderedPageBreak/>
        <w:t>W</w:t>
      </w:r>
      <w:r w:rsidRPr="001A28B7">
        <w:t>ü</w:t>
      </w:r>
      <w:r w:rsidRPr="00096FFF">
        <w:t>stefeld</w:t>
      </w:r>
      <w:r>
        <w:rPr>
          <w:lang w:val="en-US"/>
        </w:rPr>
        <w:t xml:space="preserve"> </w:t>
      </w:r>
      <w:r w:rsidRPr="00096FFF">
        <w:t>&amp; Bokelman</w:t>
      </w:r>
      <w:r>
        <w:rPr>
          <w:rFonts w:hint="eastAsia"/>
          <w:lang w:val="en-US"/>
        </w:rPr>
        <w:t>（</w:t>
      </w:r>
      <w:r>
        <w:rPr>
          <w:lang w:val="en-US"/>
        </w:rPr>
        <w:t>2007</w:t>
      </w:r>
      <w:r>
        <w:rPr>
          <w:rFonts w:hint="eastAsia"/>
          <w:lang w:val="en-US"/>
        </w:rPr>
        <w:t>）提出關鍵因素，當初始極化方向</w:t>
      </w:r>
      <w:r w:rsidR="00E45ED6">
        <w:rPr>
          <w:rFonts w:hint="eastAsia"/>
          <w:lang w:val="en-US"/>
        </w:rPr>
        <w:t>「</w:t>
      </w:r>
      <w:r>
        <w:rPr>
          <w:rFonts w:hint="eastAsia"/>
          <w:lang w:val="en-US"/>
        </w:rPr>
        <w:t>幾乎</w:t>
      </w:r>
      <w:r w:rsidR="00E45ED6">
        <w:rPr>
          <w:rFonts w:hint="eastAsia"/>
          <w:lang w:val="en-US"/>
        </w:rPr>
        <w:t>」</w:t>
      </w:r>
      <w:r>
        <w:rPr>
          <w:rFonts w:hint="eastAsia"/>
          <w:lang w:val="en-US"/>
        </w:rPr>
        <w:t>平行快方向或慢方向時，</w:t>
      </w:r>
      <w:r>
        <w:rPr>
          <w:lang w:val="en-US"/>
        </w:rPr>
        <w:t>RC</w:t>
      </w:r>
      <w:r>
        <w:rPr>
          <w:rFonts w:hint="eastAsia"/>
          <w:lang w:val="en-US"/>
        </w:rPr>
        <w:t>量測的延遲時間偏低，</w:t>
      </w:r>
      <w:r w:rsidR="00860787">
        <w:rPr>
          <w:rFonts w:hint="eastAsia"/>
          <w:lang w:val="en-US"/>
        </w:rPr>
        <w:t>其</w:t>
      </w:r>
      <w:r>
        <w:rPr>
          <w:rFonts w:hint="eastAsia"/>
          <w:lang w:val="en-US"/>
        </w:rPr>
        <w:t>快方向與真實的快方向相差</w:t>
      </w:r>
      <w:r>
        <w:rPr>
          <w:lang w:val="en-US"/>
        </w:rPr>
        <w:t>45°</w:t>
      </w:r>
      <w:r w:rsidR="00081CCF">
        <w:rPr>
          <w:rStyle w:val="a0"/>
          <w:rFonts w:hint="eastAsia"/>
          <w:lang w:val="en-US"/>
        </w:rPr>
        <w:t>。</w:t>
      </w:r>
      <w:r w:rsidR="00306BD7">
        <w:rPr>
          <w:rStyle w:val="a0"/>
          <w:rFonts w:hint="eastAsia"/>
        </w:rPr>
        <w:t>兩種方法所解出的</w:t>
      </w:r>
      <w:r w:rsidR="005E6198">
        <w:rPr>
          <w:rStyle w:val="a0"/>
          <w:lang w:val="en-US"/>
        </w:rPr>
        <w:t>（</w:t>
      </w:r>
      <w:r w:rsidR="00306BD7" w:rsidRPr="00181AC0">
        <w:rPr>
          <w:rStyle w:val="a0"/>
        </w:rPr>
        <w:sym w:font="Symbol" w:char="F066"/>
      </w:r>
      <w:r w:rsidR="00306BD7">
        <w:rPr>
          <w:rStyle w:val="a0"/>
          <w:lang w:val="en-US"/>
        </w:rPr>
        <w:t xml:space="preserve">, </w:t>
      </w:r>
      <w:r w:rsidR="00306BD7" w:rsidRPr="00181AC0">
        <w:rPr>
          <w:rStyle w:val="a0"/>
        </w:rPr>
        <w:sym w:font="Symbol" w:char="F064"/>
      </w:r>
      <w:r w:rsidR="00306BD7" w:rsidRPr="00181AC0">
        <w:rPr>
          <w:rStyle w:val="a0"/>
        </w:rPr>
        <w:t>t</w:t>
      </w:r>
      <w:r w:rsidR="005E6198">
        <w:rPr>
          <w:rStyle w:val="a0"/>
          <w:lang w:val="en-US"/>
        </w:rPr>
        <w:t>）</w:t>
      </w:r>
      <w:r w:rsidR="00306BD7">
        <w:rPr>
          <w:rStyle w:val="a0"/>
          <w:rFonts w:hint="eastAsia"/>
          <w:lang w:val="en-US"/>
        </w:rPr>
        <w:t>不能相差太多，</w:t>
      </w:r>
      <w:r w:rsidR="00E45ED6">
        <w:rPr>
          <w:rStyle w:val="a0"/>
          <w:rFonts w:hint="eastAsia"/>
          <w:lang w:val="en-US"/>
        </w:rPr>
        <w:t>本研究的結果呈現以</w:t>
      </w:r>
      <w:r w:rsidR="00E45ED6">
        <w:rPr>
          <w:rStyle w:val="a0"/>
          <w:lang w:val="en-US"/>
        </w:rPr>
        <w:t>SC</w:t>
      </w:r>
      <w:r w:rsidR="00E45ED6">
        <w:rPr>
          <w:rStyle w:val="a0"/>
          <w:rFonts w:hint="eastAsia"/>
          <w:lang w:val="en-US"/>
        </w:rPr>
        <w:t>為主，除了上述原因，</w:t>
      </w:r>
      <w:r w:rsidR="00E45ED6">
        <w:rPr>
          <w:rStyle w:val="a0"/>
          <w:lang w:val="en-US"/>
        </w:rPr>
        <w:t>SC</w:t>
      </w:r>
      <w:r w:rsidR="00F8415A">
        <w:rPr>
          <w:rStyle w:val="a0"/>
          <w:rFonts w:hint="eastAsia"/>
          <w:lang w:val="en-US"/>
        </w:rPr>
        <w:t>的</w:t>
      </w:r>
      <w:r w:rsidR="00F8415A">
        <w:rPr>
          <w:rStyle w:val="a0"/>
          <w:lang w:val="en-US"/>
        </w:rPr>
        <w:t>95%</w:t>
      </w:r>
      <w:r w:rsidR="00F8415A">
        <w:rPr>
          <w:rStyle w:val="a0"/>
          <w:rFonts w:hint="eastAsia"/>
          <w:lang w:val="en-US"/>
        </w:rPr>
        <w:t>信賴區間</w:t>
      </w:r>
      <w:r w:rsidR="00E45ED6">
        <w:rPr>
          <w:rStyle w:val="a0"/>
          <w:rFonts w:hint="eastAsia"/>
          <w:lang w:val="en-US"/>
        </w:rPr>
        <w:t>較為收斂（圖</w:t>
      </w:r>
      <w:r w:rsidR="00E45ED6">
        <w:rPr>
          <w:rStyle w:val="a0"/>
          <w:lang w:val="en-US"/>
        </w:rPr>
        <w:t>2.8f</w:t>
      </w:r>
      <w:r w:rsidR="00F8415A">
        <w:rPr>
          <w:rStyle w:val="a0"/>
          <w:lang w:val="en-US"/>
        </w:rPr>
        <w:t xml:space="preserve">, </w:t>
      </w:r>
      <w:r w:rsidR="00E45ED6">
        <w:rPr>
          <w:rStyle w:val="a0"/>
          <w:rFonts w:hint="eastAsia"/>
          <w:lang w:val="en-US"/>
        </w:rPr>
        <w:t>j</w:t>
      </w:r>
      <w:r w:rsidR="00E45ED6">
        <w:rPr>
          <w:rStyle w:val="a0"/>
          <w:rFonts w:hint="eastAsia"/>
          <w:lang w:val="en-US"/>
        </w:rPr>
        <w:t>）。</w:t>
      </w:r>
    </w:p>
    <w:p w14:paraId="1974FF5E" w14:textId="77777777" w:rsidR="00AB435F" w:rsidRDefault="00AB435F" w:rsidP="00306BD7">
      <w:pPr>
        <w:ind w:firstLine="480"/>
        <w:jc w:val="both"/>
        <w:rPr>
          <w:rStyle w:val="a0"/>
          <w:lang w:val="en-US"/>
        </w:rPr>
      </w:pPr>
    </w:p>
    <w:p w14:paraId="3EFD6726" w14:textId="77777777" w:rsidR="00AB435F" w:rsidRDefault="00AB435F" w:rsidP="00AB435F">
      <w:pPr>
        <w:keepNext/>
        <w:jc w:val="both"/>
      </w:pPr>
      <w:r>
        <w:rPr>
          <w:rFonts w:hint="eastAsia"/>
          <w:noProof/>
          <w:szCs w:val="18"/>
          <w:lang w:val="en-US"/>
        </w:rPr>
        <w:drawing>
          <wp:inline distT="0" distB="0" distL="0" distR="0" wp14:anchorId="58F1CEAF" wp14:editId="646820FC">
            <wp:extent cx="5400040" cy="420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206875"/>
                    </a:xfrm>
                    <a:prstGeom prst="rect">
                      <a:avLst/>
                    </a:prstGeom>
                  </pic:spPr>
                </pic:pic>
              </a:graphicData>
            </a:graphic>
          </wp:inline>
        </w:drawing>
      </w:r>
    </w:p>
    <w:p w14:paraId="5F13AF8B" w14:textId="7C63CE26" w:rsidR="0015630B" w:rsidRPr="00F8415A" w:rsidRDefault="00AB435F" w:rsidP="002F25CE">
      <w:pPr>
        <w:pStyle w:val="Caption"/>
      </w:pPr>
      <w:bookmarkStart w:id="57" w:name="_Toc94801629"/>
      <w:bookmarkStart w:id="58" w:name="_Toc99886573"/>
      <w:r w:rsidRPr="00A67E86">
        <w:rPr>
          <w:rFonts w:hint="eastAsia"/>
        </w:rPr>
        <w:t>圖</w:t>
      </w:r>
      <w:r w:rsidRPr="00A67E86">
        <w:rPr>
          <w:rFonts w:hint="eastAsia"/>
        </w:rPr>
        <w:t xml:space="preserve"> </w:t>
      </w:r>
      <w:r w:rsidR="00292CDB" w:rsidRPr="00A67E86">
        <w:fldChar w:fldCharType="begin"/>
      </w:r>
      <w:r w:rsidR="00292CDB" w:rsidRPr="00A67E86">
        <w:instrText xml:space="preserve"> </w:instrText>
      </w:r>
      <w:r w:rsidR="00292CDB" w:rsidRPr="00A67E86">
        <w:rPr>
          <w:rFonts w:hint="eastAsia"/>
        </w:rPr>
        <w:instrText>STYLEREF 1 \s</w:instrText>
      </w:r>
      <w:r w:rsidR="00292CDB" w:rsidRPr="00A67E86">
        <w:instrText xml:space="preserve"> </w:instrText>
      </w:r>
      <w:r w:rsidR="00292CDB" w:rsidRPr="00A67E86">
        <w:fldChar w:fldCharType="separate"/>
      </w:r>
      <w:r w:rsidR="00292CDB" w:rsidRPr="00A67E86">
        <w:t>2</w:t>
      </w:r>
      <w:r w:rsidR="00292CDB" w:rsidRPr="00A67E86">
        <w:fldChar w:fldCharType="end"/>
      </w:r>
      <w:r w:rsidR="00292CDB" w:rsidRPr="00A67E86">
        <w:t>.</w:t>
      </w:r>
      <w:r w:rsidR="00292CDB" w:rsidRPr="00A67E86">
        <w:fldChar w:fldCharType="begin"/>
      </w:r>
      <w:r w:rsidR="00292CDB" w:rsidRPr="00A67E86">
        <w:instrText xml:space="preserve"> </w:instrText>
      </w:r>
      <w:r w:rsidR="00292CDB" w:rsidRPr="00A67E86">
        <w:rPr>
          <w:rFonts w:hint="eastAsia"/>
        </w:rPr>
        <w:instrText xml:space="preserve">SEQ </w:instrText>
      </w:r>
      <w:r w:rsidR="00292CDB" w:rsidRPr="00A67E86">
        <w:rPr>
          <w:rFonts w:hint="eastAsia"/>
        </w:rPr>
        <w:instrText>圖</w:instrText>
      </w:r>
      <w:r w:rsidR="00292CDB" w:rsidRPr="00A67E86">
        <w:rPr>
          <w:rFonts w:hint="eastAsia"/>
        </w:rPr>
        <w:instrText xml:space="preserve"> \* ARABIC \s 1</w:instrText>
      </w:r>
      <w:r w:rsidR="00292CDB" w:rsidRPr="00A67E86">
        <w:instrText xml:space="preserve"> </w:instrText>
      </w:r>
      <w:r w:rsidR="00292CDB" w:rsidRPr="00A67E86">
        <w:fldChar w:fldCharType="separate"/>
      </w:r>
      <w:r w:rsidR="00292CDB" w:rsidRPr="00A67E86">
        <w:t>8</w:t>
      </w:r>
      <w:r w:rsidR="00292CDB" w:rsidRPr="00A67E86">
        <w:fldChar w:fldCharType="end"/>
      </w:r>
      <w:r w:rsidRPr="00A67E86">
        <w:rPr>
          <w:rFonts w:hint="eastAsia"/>
        </w:rPr>
        <w:t>、</w:t>
      </w:r>
      <w:r w:rsidR="00E0022A" w:rsidRPr="00A67E86">
        <w:rPr>
          <w:rFonts w:hint="eastAsia"/>
        </w:rPr>
        <w:t>剪力波分離量測範例</w:t>
      </w:r>
      <w:r w:rsidR="005E6198" w:rsidRPr="00A67E86">
        <w:t>（</w:t>
      </w:r>
      <w:r w:rsidR="00E0022A" w:rsidRPr="00A67E86">
        <w:rPr>
          <w:rFonts w:hint="eastAsia"/>
        </w:rPr>
        <w:t>摘自</w:t>
      </w:r>
      <w:r w:rsidR="00E0022A" w:rsidRPr="00A67E86">
        <w:t xml:space="preserve">Long and Silver, </w:t>
      </w:r>
      <w:r w:rsidR="00E0022A" w:rsidRPr="00A67E86">
        <w:rPr>
          <w:rFonts w:hint="eastAsia"/>
        </w:rPr>
        <w:t>2</w:t>
      </w:r>
      <w:r w:rsidR="00E0022A" w:rsidRPr="00A67E86">
        <w:t>009</w:t>
      </w:r>
      <w:r w:rsidR="005E6198" w:rsidRPr="00A67E86">
        <w:t>）</w:t>
      </w:r>
      <w:r w:rsidR="00843F16" w:rsidRPr="00A67E86">
        <w:rPr>
          <w:rFonts w:hint="eastAsia"/>
        </w:rPr>
        <w:t>。</w:t>
      </w:r>
      <w:r w:rsidR="00843F16" w:rsidRPr="00A67E86">
        <w:rPr>
          <w:rStyle w:val="a0"/>
        </w:rPr>
        <w:t>(</w:t>
      </w:r>
      <w:r w:rsidR="00E0022A" w:rsidRPr="00A67E86">
        <w:rPr>
          <w:rStyle w:val="a0"/>
          <w:rFonts w:hint="eastAsia"/>
        </w:rPr>
        <w:t>a</w:t>
      </w:r>
      <w:r w:rsidR="00843F16" w:rsidRPr="00A67E86">
        <w:rPr>
          <w:rStyle w:val="a0"/>
          <w:rFonts w:hint="eastAsia"/>
        </w:rPr>
        <w:t>)</w:t>
      </w:r>
      <w:r w:rsidR="00E0022A" w:rsidRPr="00A67E86">
        <w:rPr>
          <w:rStyle w:val="a0"/>
          <w:rFonts w:hint="eastAsia"/>
        </w:rPr>
        <w:t>濾波波段為</w:t>
      </w:r>
      <w:r w:rsidR="00E0022A" w:rsidRPr="00A67E86">
        <w:rPr>
          <w:rStyle w:val="a0"/>
        </w:rPr>
        <w:t>8~25</w:t>
      </w:r>
      <w:r w:rsidR="00E0022A" w:rsidRPr="00A67E86">
        <w:rPr>
          <w:rStyle w:val="a0"/>
          <w:rFonts w:hint="eastAsia"/>
        </w:rPr>
        <w:t>秒的</w:t>
      </w:r>
      <w:r w:rsidR="00E0022A" w:rsidRPr="00A67E86">
        <w:rPr>
          <w:rStyle w:val="a0"/>
        </w:rPr>
        <w:t>SKS</w:t>
      </w:r>
      <w:r w:rsidR="00E0022A" w:rsidRPr="00A67E86">
        <w:rPr>
          <w:rStyle w:val="a0"/>
          <w:rFonts w:hint="eastAsia"/>
        </w:rPr>
        <w:t>波相，藍虛線為徑向</w:t>
      </w:r>
      <w:r w:rsidR="00665678" w:rsidRPr="00A67E86">
        <w:rPr>
          <w:rStyle w:val="a0"/>
          <w:rFonts w:hint="eastAsia"/>
        </w:rPr>
        <w:t>方向</w:t>
      </w:r>
      <w:r w:rsidR="00E0022A" w:rsidRPr="00A67E86">
        <w:rPr>
          <w:rStyle w:val="a0"/>
          <w:rFonts w:hint="eastAsia"/>
        </w:rPr>
        <w:t>，紅實線為切向</w:t>
      </w:r>
      <w:r w:rsidR="00665678" w:rsidRPr="00A67E86">
        <w:rPr>
          <w:rStyle w:val="a0"/>
          <w:rFonts w:hint="eastAsia"/>
        </w:rPr>
        <w:t>方向</w:t>
      </w:r>
      <w:r w:rsidR="00E0022A" w:rsidRPr="00A67E86">
        <w:rPr>
          <w:rStyle w:val="a0"/>
          <w:rFonts w:hint="eastAsia"/>
        </w:rPr>
        <w:t>，灰色視窗為計算</w:t>
      </w:r>
      <w:r w:rsidR="00715831" w:rsidRPr="00A67E86">
        <w:rPr>
          <w:rStyle w:val="a0"/>
          <w:rFonts w:hint="eastAsia"/>
        </w:rPr>
        <w:t>剪力波分離</w:t>
      </w:r>
      <w:r w:rsidR="00E0022A" w:rsidRPr="00A67E86">
        <w:rPr>
          <w:rStyle w:val="a0"/>
          <w:rFonts w:hint="eastAsia"/>
        </w:rPr>
        <w:t>視窗</w:t>
      </w:r>
      <w:r w:rsidR="00843F16" w:rsidRPr="00A67E86">
        <w:rPr>
          <w:rStyle w:val="a0"/>
          <w:rFonts w:hint="eastAsia"/>
        </w:rPr>
        <w:t>。</w:t>
      </w:r>
      <w:r w:rsidR="00843F16" w:rsidRPr="00A67E86">
        <w:rPr>
          <w:rStyle w:val="a0"/>
          <w:rFonts w:hint="eastAsia"/>
        </w:rPr>
        <w:t>(</w:t>
      </w:r>
      <w:r w:rsidR="00715831" w:rsidRPr="00A67E86">
        <w:rPr>
          <w:rStyle w:val="a0"/>
          <w:rFonts w:hint="eastAsia"/>
        </w:rPr>
        <w:t>b</w:t>
      </w:r>
      <w:r w:rsidR="00843F16" w:rsidRPr="00A67E86">
        <w:rPr>
          <w:rStyle w:val="a0"/>
          <w:rFonts w:hint="eastAsia"/>
        </w:rPr>
        <w:t>)</w:t>
      </w:r>
      <w:r w:rsidR="00715831" w:rsidRPr="00A67E86">
        <w:rPr>
          <w:rStyle w:val="a0"/>
        </w:rPr>
        <w:t xml:space="preserve"> Stereoplot</w:t>
      </w:r>
      <w:r w:rsidR="00715831" w:rsidRPr="00A67E86">
        <w:rPr>
          <w:rStyle w:val="a0"/>
          <w:rFonts w:hint="eastAsia"/>
        </w:rPr>
        <w:t>，圓圈直徑為入射角，圓圈方位角為後方位角，紅藍色直線為</w:t>
      </w:r>
      <w:r w:rsidR="00715831" w:rsidRPr="00A67E86">
        <w:rPr>
          <w:rStyle w:val="a0"/>
        </w:rPr>
        <w:t>RC</w:t>
      </w:r>
      <w:r w:rsidR="00715831" w:rsidRPr="00A67E86">
        <w:rPr>
          <w:rStyle w:val="a0"/>
          <w:rFonts w:hint="eastAsia"/>
        </w:rPr>
        <w:t>，</w:t>
      </w:r>
      <w:r w:rsidR="00715831" w:rsidRPr="00A67E86">
        <w:rPr>
          <w:rStyle w:val="a0"/>
        </w:rPr>
        <w:t>SC</w:t>
      </w:r>
      <w:r w:rsidR="00715831" w:rsidRPr="00A67E86">
        <w:rPr>
          <w:rStyle w:val="a0"/>
          <w:rFonts w:hint="eastAsia"/>
        </w:rPr>
        <w:t>解出來的</w:t>
      </w:r>
      <w:r w:rsidR="00843F16" w:rsidRPr="00A67E86">
        <w:rPr>
          <w:rStyle w:val="a0"/>
          <w:rFonts w:hint="eastAsia"/>
        </w:rPr>
        <w:t>(</w:t>
      </w:r>
      <w:r w:rsidR="00715831" w:rsidRPr="00A67E86">
        <w:rPr>
          <w:rStyle w:val="a0"/>
        </w:rPr>
        <w:sym w:font="Symbol" w:char="F066"/>
      </w:r>
      <w:r w:rsidR="00715831" w:rsidRPr="00A67E86">
        <w:rPr>
          <w:rStyle w:val="a0"/>
        </w:rPr>
        <w:t xml:space="preserve">, </w:t>
      </w:r>
      <w:r w:rsidR="00715831" w:rsidRPr="00A67E86">
        <w:rPr>
          <w:rStyle w:val="a0"/>
        </w:rPr>
        <w:sym w:font="Symbol" w:char="F064"/>
      </w:r>
      <w:r w:rsidR="00715831" w:rsidRPr="00A67E86">
        <w:rPr>
          <w:rStyle w:val="a0"/>
        </w:rPr>
        <w:t>t</w:t>
      </w:r>
      <w:r w:rsidR="00843F16" w:rsidRPr="00A67E86">
        <w:rPr>
          <w:rStyle w:val="a0"/>
          <w:rFonts w:hint="eastAsia"/>
        </w:rPr>
        <w:t>)</w:t>
      </w:r>
      <w:r w:rsidR="00715831" w:rsidRPr="00A67E86">
        <w:rPr>
          <w:rStyle w:val="a0"/>
          <w:rFonts w:hint="eastAsia"/>
        </w:rPr>
        <w:t>。</w:t>
      </w:r>
      <w:r w:rsidR="00843F16" w:rsidRPr="00A67E86">
        <w:rPr>
          <w:rStyle w:val="a0"/>
          <w:rFonts w:hint="eastAsia"/>
        </w:rPr>
        <w:t>(</w:t>
      </w:r>
      <w:r w:rsidR="00715831" w:rsidRPr="00A67E86">
        <w:rPr>
          <w:rStyle w:val="a0"/>
        </w:rPr>
        <w:t>c-f</w:t>
      </w:r>
      <w:r w:rsidR="00843F16" w:rsidRPr="00A67E86">
        <w:rPr>
          <w:rStyle w:val="a0"/>
        </w:rPr>
        <w:t>)</w:t>
      </w:r>
      <w:r w:rsidR="00715831" w:rsidRPr="00A67E86">
        <w:rPr>
          <w:rStyle w:val="a0"/>
          <w:rFonts w:hint="eastAsia"/>
        </w:rPr>
        <w:t>為</w:t>
      </w:r>
      <w:r w:rsidR="00715831" w:rsidRPr="00A67E86">
        <w:rPr>
          <w:rStyle w:val="a0"/>
        </w:rPr>
        <w:t>RC</w:t>
      </w:r>
      <w:r w:rsidR="00715831" w:rsidRPr="00A67E86">
        <w:rPr>
          <w:rStyle w:val="a0"/>
          <w:rFonts w:hint="eastAsia"/>
        </w:rPr>
        <w:t>方法</w:t>
      </w:r>
      <w:r w:rsidR="00665678" w:rsidRPr="00A67E86">
        <w:rPr>
          <w:rStyle w:val="a0"/>
          <w:rFonts w:hint="eastAsia"/>
        </w:rPr>
        <w:t>，</w:t>
      </w:r>
      <w:r w:rsidR="00843F16" w:rsidRPr="00A67E86">
        <w:rPr>
          <w:rStyle w:val="a0"/>
          <w:rFonts w:hint="eastAsia"/>
        </w:rPr>
        <w:t>(</w:t>
      </w:r>
      <w:r w:rsidR="00665678" w:rsidRPr="00A67E86">
        <w:rPr>
          <w:rStyle w:val="a0"/>
        </w:rPr>
        <w:t>g</w:t>
      </w:r>
      <w:r w:rsidR="00665678" w:rsidRPr="00A67E86">
        <w:rPr>
          <w:rStyle w:val="a0"/>
          <w:rFonts w:hint="eastAsia"/>
        </w:rPr>
        <w:t>-</w:t>
      </w:r>
      <w:r w:rsidR="00665678" w:rsidRPr="00A67E86">
        <w:rPr>
          <w:rStyle w:val="a0"/>
        </w:rPr>
        <w:t>j</w:t>
      </w:r>
      <w:r w:rsidR="00843F16" w:rsidRPr="00A67E86">
        <w:rPr>
          <w:rStyle w:val="a0"/>
        </w:rPr>
        <w:t>)</w:t>
      </w:r>
      <w:r w:rsidR="00665678" w:rsidRPr="00A67E86">
        <w:rPr>
          <w:rStyle w:val="a0"/>
          <w:rFonts w:hint="eastAsia"/>
        </w:rPr>
        <w:t>為</w:t>
      </w:r>
      <w:r w:rsidR="00665678" w:rsidRPr="00A67E86">
        <w:rPr>
          <w:rStyle w:val="a0"/>
        </w:rPr>
        <w:t>SC</w:t>
      </w:r>
      <w:r w:rsidR="00665678" w:rsidRPr="00A67E86">
        <w:rPr>
          <w:rStyle w:val="a0"/>
          <w:rFonts w:hint="eastAsia"/>
        </w:rPr>
        <w:t>方法</w:t>
      </w:r>
      <w:r w:rsidR="00715831" w:rsidRPr="00A67E86">
        <w:rPr>
          <w:rStyle w:val="a0"/>
          <w:rFonts w:hint="eastAsia"/>
        </w:rPr>
        <w:t>，</w:t>
      </w:r>
      <w:r w:rsidR="00843F16" w:rsidRPr="00A67E86">
        <w:rPr>
          <w:rStyle w:val="a0"/>
        </w:rPr>
        <w:t>(</w:t>
      </w:r>
      <w:r w:rsidR="00715831" w:rsidRPr="00A67E86">
        <w:rPr>
          <w:rStyle w:val="a0"/>
        </w:rPr>
        <w:t>c</w:t>
      </w:r>
      <w:r w:rsidR="00843F16" w:rsidRPr="00A67E86">
        <w:rPr>
          <w:rStyle w:val="a0"/>
          <w:rFonts w:hint="eastAsia"/>
        </w:rPr>
        <w:t>)</w:t>
      </w:r>
      <w:r w:rsidR="00843F16" w:rsidRPr="00A67E86">
        <w:rPr>
          <w:rStyle w:val="a0"/>
        </w:rPr>
        <w:t>(</w:t>
      </w:r>
      <w:r w:rsidR="00665678" w:rsidRPr="00A67E86">
        <w:rPr>
          <w:rStyle w:val="a0"/>
        </w:rPr>
        <w:t>g</w:t>
      </w:r>
      <w:r w:rsidR="00843F16" w:rsidRPr="00A67E86">
        <w:rPr>
          <w:rStyle w:val="a0"/>
        </w:rPr>
        <w:t>)</w:t>
      </w:r>
      <w:r w:rsidR="00715831" w:rsidRPr="00A67E86">
        <w:rPr>
          <w:rStyle w:val="a0"/>
          <w:rFonts w:hint="eastAsia"/>
        </w:rPr>
        <w:t>修正後的快慢波</w:t>
      </w:r>
      <w:r w:rsidR="00843F16" w:rsidRPr="00A67E86">
        <w:rPr>
          <w:rStyle w:val="a0"/>
          <w:rFonts w:hint="eastAsia"/>
        </w:rPr>
        <w:t>，</w:t>
      </w:r>
      <w:r w:rsidR="00843F16" w:rsidRPr="00A67E86">
        <w:rPr>
          <w:rStyle w:val="a0"/>
        </w:rPr>
        <w:t>(</w:t>
      </w:r>
      <w:r w:rsidR="00715831" w:rsidRPr="00A67E86">
        <w:rPr>
          <w:rStyle w:val="a0"/>
          <w:rFonts w:hint="eastAsia"/>
        </w:rPr>
        <w:t>d</w:t>
      </w:r>
      <w:r w:rsidR="00843F16" w:rsidRPr="00A67E86">
        <w:rPr>
          <w:rStyle w:val="a0"/>
          <w:rFonts w:hint="eastAsia"/>
        </w:rPr>
        <w:t>)</w:t>
      </w:r>
      <w:r w:rsidR="00843F16" w:rsidRPr="00A67E86">
        <w:rPr>
          <w:rStyle w:val="a0"/>
        </w:rPr>
        <w:t>(</w:t>
      </w:r>
      <w:r w:rsidR="00665678" w:rsidRPr="00A67E86">
        <w:rPr>
          <w:rStyle w:val="a0"/>
        </w:rPr>
        <w:t>h</w:t>
      </w:r>
      <w:r w:rsidR="00843F16" w:rsidRPr="00A67E86">
        <w:rPr>
          <w:rStyle w:val="a0"/>
          <w:rFonts w:hint="eastAsia"/>
        </w:rPr>
        <w:t>)</w:t>
      </w:r>
      <w:r w:rsidR="00715831" w:rsidRPr="00A67E86">
        <w:rPr>
          <w:rStyle w:val="a0"/>
          <w:rFonts w:hint="eastAsia"/>
        </w:rPr>
        <w:t>修正後的徑向</w:t>
      </w:r>
      <w:r w:rsidR="00843F16" w:rsidRPr="00A67E86">
        <w:rPr>
          <w:rStyle w:val="a0"/>
          <w:rFonts w:hint="eastAsia"/>
        </w:rPr>
        <w:t>(</w:t>
      </w:r>
      <w:r w:rsidR="00715831" w:rsidRPr="00A67E86">
        <w:rPr>
          <w:rStyle w:val="a0"/>
        </w:rPr>
        <w:t>Q</w:t>
      </w:r>
      <w:r w:rsidR="00843F16" w:rsidRPr="00A67E86">
        <w:rPr>
          <w:rStyle w:val="a0"/>
          <w:rFonts w:hint="eastAsia"/>
        </w:rPr>
        <w:t>)</w:t>
      </w:r>
      <w:r w:rsidR="00715831" w:rsidRPr="00A67E86">
        <w:rPr>
          <w:rStyle w:val="a0"/>
          <w:rFonts w:hint="eastAsia"/>
        </w:rPr>
        <w:t>與切向</w:t>
      </w:r>
      <w:r w:rsidR="00843F16" w:rsidRPr="00A67E86">
        <w:rPr>
          <w:rStyle w:val="a0"/>
          <w:rFonts w:hint="eastAsia"/>
        </w:rPr>
        <w:t>(</w:t>
      </w:r>
      <w:r w:rsidR="00715831" w:rsidRPr="00A67E86">
        <w:rPr>
          <w:rStyle w:val="a0"/>
        </w:rPr>
        <w:t>T</w:t>
      </w:r>
      <w:r w:rsidR="00843F16" w:rsidRPr="00A67E86">
        <w:rPr>
          <w:rStyle w:val="a0"/>
          <w:rFonts w:hint="eastAsia"/>
        </w:rPr>
        <w:t>)</w:t>
      </w:r>
      <w:r w:rsidR="00715831" w:rsidRPr="00A67E86">
        <w:rPr>
          <w:rStyle w:val="a0"/>
          <w:rFonts w:hint="eastAsia"/>
        </w:rPr>
        <w:t>波形，</w:t>
      </w:r>
      <w:r w:rsidR="00843F16" w:rsidRPr="00A67E86">
        <w:rPr>
          <w:rStyle w:val="a0"/>
          <w:rFonts w:hint="eastAsia"/>
        </w:rPr>
        <w:t>(</w:t>
      </w:r>
      <w:r w:rsidR="00715831" w:rsidRPr="00A67E86">
        <w:rPr>
          <w:rStyle w:val="a0"/>
        </w:rPr>
        <w:t>e</w:t>
      </w:r>
      <w:r w:rsidR="00843F16" w:rsidRPr="00A67E86">
        <w:rPr>
          <w:rStyle w:val="a0"/>
          <w:rFonts w:hint="eastAsia"/>
        </w:rPr>
        <w:t>)</w:t>
      </w:r>
      <w:r w:rsidR="00843F16" w:rsidRPr="00A67E86">
        <w:rPr>
          <w:rStyle w:val="a0"/>
        </w:rPr>
        <w:t>(</w:t>
      </w:r>
      <w:r w:rsidR="00665678" w:rsidRPr="00A67E86">
        <w:rPr>
          <w:rStyle w:val="a0"/>
        </w:rPr>
        <w:t>i</w:t>
      </w:r>
      <w:r w:rsidR="00843F16" w:rsidRPr="00A67E86">
        <w:rPr>
          <w:rStyle w:val="a0"/>
          <w:rFonts w:hint="eastAsia"/>
        </w:rPr>
        <w:t>)</w:t>
      </w:r>
      <w:r w:rsidR="00715831" w:rsidRPr="00A67E86">
        <w:rPr>
          <w:rStyle w:val="a0"/>
          <w:rFonts w:hint="eastAsia"/>
        </w:rPr>
        <w:t>水平質點運動，藍虛線為修正前，呈橢圓，紅實線為修正後，呈線性，</w:t>
      </w:r>
      <w:r w:rsidR="00665678" w:rsidRPr="00A67E86">
        <w:rPr>
          <w:rStyle w:val="a0"/>
          <w:rFonts w:hint="eastAsia"/>
        </w:rPr>
        <w:t>代表非均向性已移除，</w:t>
      </w:r>
      <w:r w:rsidR="00843F16" w:rsidRPr="00A67E86">
        <w:rPr>
          <w:rStyle w:val="a0"/>
          <w:rFonts w:hint="eastAsia"/>
        </w:rPr>
        <w:t>(</w:t>
      </w:r>
      <w:r w:rsidR="00715831" w:rsidRPr="00A67E86">
        <w:rPr>
          <w:rStyle w:val="a0"/>
        </w:rPr>
        <w:t>f</w:t>
      </w:r>
      <w:r w:rsidR="00843F16" w:rsidRPr="00A67E86">
        <w:rPr>
          <w:rStyle w:val="a0"/>
          <w:rFonts w:hint="eastAsia"/>
        </w:rPr>
        <w:t>)</w:t>
      </w:r>
      <w:r w:rsidR="00843F16" w:rsidRPr="00A67E86">
        <w:rPr>
          <w:rStyle w:val="a0"/>
        </w:rPr>
        <w:t>(</w:t>
      </w:r>
      <w:r w:rsidR="00665678" w:rsidRPr="00A67E86">
        <w:rPr>
          <w:rStyle w:val="a0"/>
        </w:rPr>
        <w:t>j</w:t>
      </w:r>
      <w:r w:rsidR="00843F16" w:rsidRPr="00A67E86">
        <w:rPr>
          <w:rStyle w:val="a0"/>
        </w:rPr>
        <w:t>)</w:t>
      </w:r>
      <w:r w:rsidR="00665678" w:rsidRPr="00A67E86">
        <w:rPr>
          <w:rStyle w:val="a0"/>
          <w:rFonts w:hint="eastAsia"/>
        </w:rPr>
        <w:t>等值線圖，灰色區域為</w:t>
      </w:r>
      <w:r w:rsidR="00665678" w:rsidRPr="00A67E86">
        <w:rPr>
          <w:rStyle w:val="a0"/>
        </w:rPr>
        <w:t>95%</w:t>
      </w:r>
      <w:r w:rsidR="00665678" w:rsidRPr="00A67E86">
        <w:rPr>
          <w:rStyle w:val="a0"/>
          <w:rFonts w:hint="eastAsia"/>
        </w:rPr>
        <w:t>信賴區間。</w:t>
      </w:r>
      <w:r w:rsidR="00665678" w:rsidRPr="00A67E86">
        <w:rPr>
          <w:rStyle w:val="a0"/>
        </w:rPr>
        <w:t>RC</w:t>
      </w:r>
      <w:r w:rsidR="00665678" w:rsidRPr="00A67E86">
        <w:rPr>
          <w:rStyle w:val="a0"/>
          <w:rFonts w:hint="eastAsia"/>
        </w:rPr>
        <w:t>方法解出的參數為</w:t>
      </w:r>
      <w:r w:rsidR="00843F16" w:rsidRPr="00A67E86">
        <w:rPr>
          <w:rStyle w:val="a0"/>
          <w:rFonts w:hint="eastAsia"/>
        </w:rPr>
        <w:t>(</w:t>
      </w:r>
      <w:r w:rsidR="00665678" w:rsidRPr="00A67E86">
        <w:rPr>
          <w:rStyle w:val="a0"/>
        </w:rPr>
        <w:t>85°, 2.2s</w:t>
      </w:r>
      <w:r w:rsidR="00843F16" w:rsidRPr="00A67E86">
        <w:rPr>
          <w:rStyle w:val="a0"/>
          <w:rFonts w:hint="eastAsia"/>
        </w:rPr>
        <w:t>)</w:t>
      </w:r>
      <w:r w:rsidR="00665678" w:rsidRPr="00A67E86">
        <w:rPr>
          <w:rStyle w:val="a0"/>
        </w:rPr>
        <w:t>，</w:t>
      </w:r>
      <w:r w:rsidR="00665678" w:rsidRPr="00A67E86">
        <w:rPr>
          <w:rStyle w:val="a0"/>
        </w:rPr>
        <w:t>SC</w:t>
      </w:r>
      <w:r w:rsidR="00665678" w:rsidRPr="00A67E86">
        <w:rPr>
          <w:rStyle w:val="a0"/>
        </w:rPr>
        <w:t>方法為</w:t>
      </w:r>
      <w:r w:rsidR="00843F16" w:rsidRPr="00A67E86">
        <w:rPr>
          <w:rStyle w:val="a0"/>
          <w:rFonts w:hint="eastAsia"/>
        </w:rPr>
        <w:t>(</w:t>
      </w:r>
      <w:r w:rsidR="00665678" w:rsidRPr="00A67E86">
        <w:rPr>
          <w:rStyle w:val="a0"/>
        </w:rPr>
        <w:t>83°, 2.1s</w:t>
      </w:r>
      <w:r w:rsidR="00843F16" w:rsidRPr="00A67E86">
        <w:rPr>
          <w:rStyle w:val="a0"/>
          <w:rFonts w:hint="eastAsia"/>
        </w:rPr>
        <w:t>)</w:t>
      </w:r>
      <w:r w:rsidR="00665678" w:rsidRPr="00A67E86">
        <w:rPr>
          <w:rStyle w:val="a0"/>
          <w:rFonts w:hint="eastAsia"/>
        </w:rPr>
        <w:t>，兩方法的解幾乎一致。</w:t>
      </w:r>
      <w:bookmarkEnd w:id="57"/>
      <w:bookmarkEnd w:id="58"/>
    </w:p>
    <w:p w14:paraId="0B64BD48" w14:textId="77777777" w:rsidR="00C30C0F" w:rsidRDefault="00617F63">
      <w:pPr>
        <w:spacing w:line="240" w:lineRule="auto"/>
        <w:jc w:val="left"/>
      </w:pPr>
      <w:r>
        <w:br w:type="page"/>
      </w:r>
    </w:p>
    <w:p w14:paraId="46A5C673" w14:textId="5CCA0F75" w:rsidR="00C30C0F" w:rsidRDefault="00C30C0F" w:rsidP="00954D9F">
      <w:pPr>
        <w:pStyle w:val="Heading1"/>
        <w:rPr>
          <w:lang w:val="en-US"/>
        </w:rPr>
      </w:pPr>
      <w:bookmarkStart w:id="59" w:name="_Toc98354914"/>
      <w:r>
        <w:rPr>
          <w:rFonts w:hint="eastAsia"/>
          <w:lang w:val="en-US"/>
        </w:rPr>
        <w:lastRenderedPageBreak/>
        <w:t>資料與分析</w:t>
      </w:r>
      <w:bookmarkEnd w:id="59"/>
    </w:p>
    <w:p w14:paraId="3EA348A2" w14:textId="570D50F1" w:rsidR="002206F6" w:rsidRDefault="001C01AA" w:rsidP="00C72DB8">
      <w:pPr>
        <w:pStyle w:val="Heading2"/>
      </w:pPr>
      <w:bookmarkStart w:id="60" w:name="_Toc98354915"/>
      <w:r>
        <w:rPr>
          <w:rFonts w:hint="eastAsia"/>
        </w:rPr>
        <w:t>資料來源與測站分佈</w:t>
      </w:r>
      <w:bookmarkEnd w:id="60"/>
    </w:p>
    <w:p w14:paraId="592F31CA" w14:textId="35218F1E" w:rsidR="003B06F2" w:rsidRDefault="001C01AA" w:rsidP="003B06F2">
      <w:pPr>
        <w:ind w:firstLine="480"/>
        <w:jc w:val="both"/>
        <w:rPr>
          <w:rStyle w:val="a0"/>
          <w:lang w:val="en-US"/>
        </w:rPr>
      </w:pPr>
      <w:r>
        <w:rPr>
          <w:rStyle w:val="a0"/>
          <w:rFonts w:hint="eastAsia"/>
        </w:rPr>
        <w:t>本研究使用測站資料來自中央研究院地球科學所與台灣大學地質科學系合作的絲路計畫，自</w:t>
      </w:r>
      <w:r>
        <w:rPr>
          <w:rStyle w:val="a0"/>
          <w:lang w:val="en-US"/>
        </w:rPr>
        <w:t>2008</w:t>
      </w:r>
      <w:r>
        <w:rPr>
          <w:rStyle w:val="a0"/>
          <w:rFonts w:hint="eastAsia"/>
          <w:lang w:val="en-US"/>
        </w:rPr>
        <w:t>年起，</w:t>
      </w:r>
      <w:r w:rsidR="003B06F2">
        <w:rPr>
          <w:rStyle w:val="a0"/>
          <w:rFonts w:hint="eastAsia"/>
          <w:lang w:val="en-US"/>
        </w:rPr>
        <w:t>與喬治亞地震中心</w:t>
      </w:r>
      <w:r w:rsidR="005E6198">
        <w:rPr>
          <w:rStyle w:val="a0"/>
          <w:rFonts w:hint="eastAsia"/>
          <w:lang w:val="en-US"/>
        </w:rPr>
        <w:t>（</w:t>
      </w:r>
      <w:r w:rsidR="003B06F2">
        <w:rPr>
          <w:rStyle w:val="a0"/>
          <w:lang w:val="en-US"/>
        </w:rPr>
        <w:t>Seismic Monitoring Center of Georgia</w:t>
      </w:r>
      <w:r w:rsidR="003B06F2">
        <w:rPr>
          <w:rStyle w:val="a0"/>
          <w:rFonts w:hint="eastAsia"/>
          <w:lang w:val="en-US"/>
        </w:rPr>
        <w:t>和亞美尼亞國家科學院地質科學所合作</w:t>
      </w:r>
      <w:r w:rsidR="005E6198">
        <w:rPr>
          <w:rStyle w:val="a0"/>
          <w:lang w:val="en-US"/>
        </w:rPr>
        <w:t>（</w:t>
      </w:r>
      <w:r w:rsidR="003B06F2">
        <w:rPr>
          <w:rStyle w:val="a0"/>
          <w:lang w:val="en-US"/>
        </w:rPr>
        <w:t>Institute of Geological Sciences, National Academy of Sciences of Armenia</w:t>
      </w:r>
      <w:r w:rsidR="005E6198">
        <w:rPr>
          <w:rStyle w:val="a0"/>
          <w:rFonts w:hint="eastAsia"/>
          <w:lang w:val="en-US"/>
        </w:rPr>
        <w:t>）</w:t>
      </w:r>
      <w:r>
        <w:rPr>
          <w:rStyle w:val="a0"/>
          <w:rFonts w:hint="eastAsia"/>
          <w:lang w:val="en-US"/>
        </w:rPr>
        <w:t>建置臨時寬頻地震測站。</w:t>
      </w:r>
      <w:r w:rsidR="00F91CD5">
        <w:rPr>
          <w:rStyle w:val="a0"/>
          <w:rFonts w:hint="eastAsia"/>
          <w:lang w:val="en-US"/>
        </w:rPr>
        <w:t>喬治亞境內地震網</w:t>
      </w:r>
      <w:r w:rsidR="005E6198">
        <w:rPr>
          <w:rStyle w:val="a0"/>
          <w:lang w:val="en-US"/>
        </w:rPr>
        <w:t>（</w:t>
      </w:r>
      <w:r w:rsidR="00F91CD5">
        <w:rPr>
          <w:rStyle w:val="a0"/>
          <w:lang w:val="en-US"/>
        </w:rPr>
        <w:t>TG network</w:t>
      </w:r>
      <w:r w:rsidR="005E6198">
        <w:rPr>
          <w:rStyle w:val="a0"/>
          <w:lang w:val="en-US"/>
        </w:rPr>
        <w:t>）</w:t>
      </w:r>
      <w:r w:rsidR="00F91CD5">
        <w:rPr>
          <w:rStyle w:val="a0"/>
          <w:rFonts w:hint="eastAsia"/>
          <w:lang w:val="en-US"/>
        </w:rPr>
        <w:t>有</w:t>
      </w:r>
      <w:r w:rsidR="00F91CD5">
        <w:rPr>
          <w:rStyle w:val="a0"/>
          <w:lang w:val="en-US"/>
        </w:rPr>
        <w:t>16</w:t>
      </w:r>
      <w:r w:rsidR="00F91CD5">
        <w:rPr>
          <w:rStyle w:val="a0"/>
          <w:rFonts w:hint="eastAsia"/>
          <w:lang w:val="en-US"/>
        </w:rPr>
        <w:t>個測站，亞美尼亞境內地震網</w:t>
      </w:r>
      <w:r w:rsidR="005E6198">
        <w:rPr>
          <w:rStyle w:val="a0"/>
          <w:lang w:val="en-US"/>
        </w:rPr>
        <w:t>（</w:t>
      </w:r>
      <w:r w:rsidR="00F91CD5">
        <w:rPr>
          <w:rStyle w:val="a0"/>
          <w:lang w:val="en-US"/>
        </w:rPr>
        <w:t>AM network</w:t>
      </w:r>
      <w:r w:rsidR="005E6198">
        <w:rPr>
          <w:rStyle w:val="a0"/>
          <w:lang w:val="en-US"/>
        </w:rPr>
        <w:t>）</w:t>
      </w:r>
      <w:r w:rsidR="00F91CD5">
        <w:rPr>
          <w:rStyle w:val="a0"/>
          <w:rFonts w:hint="eastAsia"/>
          <w:lang w:val="en-US"/>
        </w:rPr>
        <w:t>有</w:t>
      </w:r>
      <w:r w:rsidR="00F91CD5">
        <w:rPr>
          <w:rStyle w:val="a0"/>
          <w:lang w:val="en-US"/>
        </w:rPr>
        <w:t>13</w:t>
      </w:r>
      <w:r w:rsidR="00F91CD5">
        <w:rPr>
          <w:rStyle w:val="a0"/>
          <w:rFonts w:hint="eastAsia"/>
          <w:lang w:val="en-US"/>
        </w:rPr>
        <w:t>個測站。而喬治亞</w:t>
      </w:r>
      <w:r w:rsidR="003B06F2">
        <w:rPr>
          <w:rStyle w:val="a0"/>
          <w:rFonts w:hint="eastAsia"/>
          <w:lang w:val="en-US"/>
        </w:rPr>
        <w:t>地震</w:t>
      </w:r>
      <w:r w:rsidR="00F91CD5">
        <w:rPr>
          <w:rStyle w:val="a0"/>
          <w:rFonts w:hint="eastAsia"/>
          <w:lang w:val="en-US"/>
        </w:rPr>
        <w:t>測站因外交問題，地震網紀錄實施到</w:t>
      </w:r>
      <w:r w:rsidR="00F91CD5">
        <w:rPr>
          <w:rStyle w:val="a0"/>
          <w:lang w:val="en-US"/>
        </w:rPr>
        <w:t>2016</w:t>
      </w:r>
      <w:r w:rsidR="00F91CD5">
        <w:rPr>
          <w:rStyle w:val="a0"/>
          <w:rFonts w:hint="eastAsia"/>
          <w:lang w:val="en-US"/>
        </w:rPr>
        <w:t>年</w:t>
      </w:r>
      <w:r w:rsidR="003B06F2">
        <w:rPr>
          <w:rStyle w:val="a0"/>
          <w:rFonts w:hint="eastAsia"/>
          <w:lang w:val="en-US"/>
        </w:rPr>
        <w:t>，而亞美尼亞地震測站現在仍紀錄中</w:t>
      </w:r>
      <w:r w:rsidR="0077051F">
        <w:rPr>
          <w:rStyle w:val="a0"/>
          <w:rFonts w:hint="eastAsia"/>
          <w:lang w:val="en-US"/>
        </w:rPr>
        <w:t>。</w:t>
      </w:r>
    </w:p>
    <w:p w14:paraId="4275893A" w14:textId="3B8C1802" w:rsidR="00092C54" w:rsidRDefault="0077051F" w:rsidP="001F5725">
      <w:pPr>
        <w:ind w:firstLine="480"/>
        <w:jc w:val="both"/>
        <w:rPr>
          <w:rStyle w:val="a0"/>
          <w:lang w:val="en-US"/>
        </w:rPr>
      </w:pPr>
      <w:r>
        <w:rPr>
          <w:rStyle w:val="a0"/>
          <w:rFonts w:hint="eastAsia"/>
          <w:lang w:val="en-US"/>
        </w:rPr>
        <w:t>為更了解</w:t>
      </w:r>
      <w:r w:rsidR="00527C4E">
        <w:rPr>
          <w:rStyle w:val="a0"/>
          <w:rFonts w:hint="eastAsia"/>
          <w:lang w:val="en-US"/>
        </w:rPr>
        <w:t>高加索地區震波非均向性的大尺度變化，亦加入其他永久寬頻地震網，包括喬治亞國家地震網</w:t>
      </w:r>
      <w:r w:rsidR="005E6198">
        <w:rPr>
          <w:rStyle w:val="a0"/>
          <w:lang w:val="en-US"/>
        </w:rPr>
        <w:t>（</w:t>
      </w:r>
      <w:r w:rsidR="00527C4E">
        <w:rPr>
          <w:rStyle w:val="a0"/>
          <w:lang w:val="en-US"/>
        </w:rPr>
        <w:t>GO network</w:t>
      </w:r>
      <w:r w:rsidR="00527C4E">
        <w:rPr>
          <w:rStyle w:val="a0"/>
          <w:rFonts w:hint="eastAsia"/>
          <w:lang w:val="en-US"/>
        </w:rPr>
        <w:t>，由</w:t>
      </w:r>
      <w:r w:rsidR="00527C4E">
        <w:rPr>
          <w:rStyle w:val="a0"/>
          <w:lang w:val="en-US"/>
        </w:rPr>
        <w:t>National Seismic Network of Georgia</w:t>
      </w:r>
      <w:r w:rsidR="00527C4E">
        <w:rPr>
          <w:rStyle w:val="a0"/>
          <w:rFonts w:hint="eastAsia"/>
          <w:lang w:val="en-US"/>
        </w:rPr>
        <w:t>維護</w:t>
      </w:r>
      <w:r w:rsidR="005E6198">
        <w:rPr>
          <w:rStyle w:val="a0"/>
          <w:rFonts w:hint="eastAsia"/>
          <w:lang w:val="en-US"/>
        </w:rPr>
        <w:t>）</w:t>
      </w:r>
      <w:r w:rsidR="00527C4E">
        <w:rPr>
          <w:rStyle w:val="a0"/>
          <w:rFonts w:hint="eastAsia"/>
          <w:lang w:val="en-US"/>
        </w:rPr>
        <w:t>、</w:t>
      </w:r>
      <w:r w:rsidR="00527C4E">
        <w:rPr>
          <w:rStyle w:val="a0"/>
          <w:lang w:val="en-US"/>
        </w:rPr>
        <w:t>Incorporated Research Institutions for Seismology</w:t>
      </w:r>
      <w:r w:rsidR="005E6198">
        <w:rPr>
          <w:rStyle w:val="a0"/>
          <w:lang w:val="en-US"/>
        </w:rPr>
        <w:t>（</w:t>
      </w:r>
      <w:r w:rsidR="00527C4E">
        <w:rPr>
          <w:rStyle w:val="a0"/>
          <w:lang w:val="en-US"/>
        </w:rPr>
        <w:t>IRIS</w:t>
      </w:r>
      <w:r w:rsidR="005E6198">
        <w:rPr>
          <w:rStyle w:val="a0"/>
          <w:lang w:val="en-US"/>
        </w:rPr>
        <w:t>）</w:t>
      </w:r>
      <w:r w:rsidR="00527C4E">
        <w:rPr>
          <w:rStyle w:val="a0"/>
          <w:rFonts w:hint="eastAsia"/>
          <w:lang w:val="en-US"/>
        </w:rPr>
        <w:t>與</w:t>
      </w:r>
      <w:r w:rsidR="00527C4E">
        <w:rPr>
          <w:rStyle w:val="a0"/>
          <w:lang w:val="en-US"/>
        </w:rPr>
        <w:t>United States Geological Survey</w:t>
      </w:r>
      <w:r w:rsidR="005E6198">
        <w:rPr>
          <w:rStyle w:val="a0"/>
          <w:rFonts w:hint="eastAsia"/>
          <w:lang w:val="en-US"/>
        </w:rPr>
        <w:t>（</w:t>
      </w:r>
      <w:r w:rsidR="00527C4E">
        <w:rPr>
          <w:rStyle w:val="a0"/>
          <w:lang w:val="en-US"/>
        </w:rPr>
        <w:t>USGS</w:t>
      </w:r>
      <w:r w:rsidR="005E6198">
        <w:rPr>
          <w:rStyle w:val="a0"/>
          <w:lang w:val="en-US"/>
        </w:rPr>
        <w:t>）</w:t>
      </w:r>
      <w:r w:rsidR="00527C4E">
        <w:rPr>
          <w:rStyle w:val="a0"/>
          <w:rFonts w:hint="eastAsia"/>
          <w:lang w:val="en-US"/>
        </w:rPr>
        <w:t>共同維護的全球地震網</w:t>
      </w:r>
      <w:r w:rsidR="005E6198">
        <w:rPr>
          <w:rStyle w:val="a0"/>
          <w:lang w:val="en-US"/>
        </w:rPr>
        <w:t>（</w:t>
      </w:r>
      <w:r w:rsidR="00527C4E">
        <w:rPr>
          <w:rStyle w:val="a0"/>
          <w:lang w:val="en-US"/>
        </w:rPr>
        <w:t>IU network</w:t>
      </w:r>
      <w:r w:rsidR="001C1553">
        <w:rPr>
          <w:rStyle w:val="a0"/>
          <w:rFonts w:hint="eastAsia"/>
          <w:lang w:val="en-US"/>
        </w:rPr>
        <w:t>與</w:t>
      </w:r>
      <w:r w:rsidR="001C1553">
        <w:rPr>
          <w:rStyle w:val="a0"/>
          <w:lang w:val="en-US"/>
        </w:rPr>
        <w:t>II network</w:t>
      </w:r>
      <w:r w:rsidR="005E6198">
        <w:rPr>
          <w:rStyle w:val="a0"/>
          <w:lang w:val="en-US"/>
        </w:rPr>
        <w:t>）</w:t>
      </w:r>
      <w:r w:rsidR="001C1553">
        <w:rPr>
          <w:rStyle w:val="a0"/>
          <w:rFonts w:hint="eastAsia"/>
          <w:lang w:val="en-US"/>
        </w:rPr>
        <w:t>、亞塞拜然國家地震網</w:t>
      </w:r>
      <w:r w:rsidR="005E6198">
        <w:rPr>
          <w:rStyle w:val="a0"/>
          <w:lang w:val="en-US"/>
        </w:rPr>
        <w:t>（</w:t>
      </w:r>
      <w:r w:rsidR="001C1553">
        <w:rPr>
          <w:rStyle w:val="a0"/>
          <w:lang w:val="en-US"/>
        </w:rPr>
        <w:t>AB network</w:t>
      </w:r>
      <w:r w:rsidR="001C1553">
        <w:rPr>
          <w:rStyle w:val="a0"/>
          <w:rFonts w:hint="eastAsia"/>
          <w:lang w:val="en-US"/>
        </w:rPr>
        <w:t>，由</w:t>
      </w:r>
      <w:r w:rsidR="00F91770">
        <w:rPr>
          <w:rStyle w:val="a0"/>
          <w:lang w:val="en-US"/>
        </w:rPr>
        <w:t>Azerbaijan National Academy of Science</w:t>
      </w:r>
      <w:r w:rsidR="00F91770">
        <w:rPr>
          <w:rStyle w:val="a0"/>
          <w:rFonts w:hint="eastAsia"/>
          <w:lang w:val="en-US"/>
        </w:rPr>
        <w:t>維護</w:t>
      </w:r>
      <w:r w:rsidR="005E6198">
        <w:rPr>
          <w:rStyle w:val="a0"/>
          <w:rFonts w:hint="eastAsia"/>
          <w:lang w:val="en-US"/>
        </w:rPr>
        <w:t>）</w:t>
      </w:r>
      <w:r w:rsidR="00F91770">
        <w:rPr>
          <w:rStyle w:val="a0"/>
          <w:rFonts w:hint="eastAsia"/>
          <w:lang w:val="en-US"/>
        </w:rPr>
        <w:t>，土耳其</w:t>
      </w:r>
      <w:proofErr w:type="spellStart"/>
      <w:r w:rsidR="00F91770">
        <w:rPr>
          <w:rStyle w:val="a0"/>
          <w:lang w:val="en-US"/>
        </w:rPr>
        <w:t>Kandilli</w:t>
      </w:r>
      <w:proofErr w:type="spellEnd"/>
      <w:r w:rsidR="00F91770">
        <w:rPr>
          <w:rStyle w:val="a0"/>
          <w:rFonts w:hint="eastAsia"/>
          <w:lang w:val="en-US"/>
        </w:rPr>
        <w:t>地震網</w:t>
      </w:r>
      <w:r w:rsidR="005E6198">
        <w:rPr>
          <w:rStyle w:val="a0"/>
          <w:lang w:val="en-US"/>
        </w:rPr>
        <w:t>（</w:t>
      </w:r>
      <w:r w:rsidR="00F91770">
        <w:rPr>
          <w:rStyle w:val="a0"/>
          <w:lang w:val="en-US"/>
        </w:rPr>
        <w:t>KO network</w:t>
      </w:r>
      <w:r w:rsidR="00F91770">
        <w:rPr>
          <w:rStyle w:val="a0"/>
          <w:rFonts w:hint="eastAsia"/>
          <w:lang w:val="en-US"/>
        </w:rPr>
        <w:t>，由</w:t>
      </w:r>
      <w:proofErr w:type="spellStart"/>
      <w:r w:rsidR="00F91770">
        <w:rPr>
          <w:rStyle w:val="a0"/>
          <w:lang w:val="en-US"/>
        </w:rPr>
        <w:t>Kandill</w:t>
      </w:r>
      <w:r w:rsidR="00F91770">
        <w:rPr>
          <w:rStyle w:val="a0"/>
          <w:rFonts w:hint="eastAsia"/>
          <w:lang w:val="en-US"/>
        </w:rPr>
        <w:t>i</w:t>
      </w:r>
      <w:proofErr w:type="spellEnd"/>
      <w:r w:rsidR="00F91770">
        <w:rPr>
          <w:rStyle w:val="a0"/>
          <w:lang w:val="en-US"/>
        </w:rPr>
        <w:t xml:space="preserve"> Observatory</w:t>
      </w:r>
      <w:r w:rsidR="00F91770">
        <w:rPr>
          <w:rStyle w:val="a0"/>
          <w:rFonts w:hint="eastAsia"/>
          <w:lang w:val="en-US"/>
        </w:rPr>
        <w:t>維護</w:t>
      </w:r>
      <w:r w:rsidR="005E6198">
        <w:rPr>
          <w:rStyle w:val="a0"/>
          <w:lang w:val="en-US"/>
        </w:rPr>
        <w:t>）</w:t>
      </w:r>
      <w:r w:rsidR="00F91770">
        <w:rPr>
          <w:rStyle w:val="a0"/>
          <w:rFonts w:hint="eastAsia"/>
          <w:lang w:val="en-US"/>
        </w:rPr>
        <w:t>。本研究共使用</w:t>
      </w:r>
      <w:r w:rsidR="00F91770">
        <w:rPr>
          <w:rStyle w:val="a0"/>
          <w:lang w:val="en-US"/>
        </w:rPr>
        <w:t>46</w:t>
      </w:r>
      <w:r w:rsidR="00F91770">
        <w:rPr>
          <w:rStyle w:val="a0"/>
          <w:rFonts w:hint="eastAsia"/>
          <w:lang w:val="en-US"/>
        </w:rPr>
        <w:t>個地震測站</w:t>
      </w:r>
      <w:r w:rsidR="005E6198">
        <w:rPr>
          <w:rStyle w:val="a0"/>
          <w:lang w:val="en-US"/>
        </w:rPr>
        <w:t>（</w:t>
      </w:r>
      <w:r w:rsidR="001F5725">
        <w:rPr>
          <w:rStyle w:val="a0"/>
          <w:rFonts w:hint="eastAsia"/>
          <w:lang w:val="en-US"/>
        </w:rPr>
        <w:t>圖</w:t>
      </w:r>
      <w:r w:rsidR="001F5725">
        <w:rPr>
          <w:rStyle w:val="a0"/>
          <w:lang w:val="en-US"/>
        </w:rPr>
        <w:t>3.1</w:t>
      </w:r>
      <w:r w:rsidR="005E6198">
        <w:rPr>
          <w:rStyle w:val="a0"/>
          <w:lang w:val="en-US"/>
        </w:rPr>
        <w:t>）</w:t>
      </w:r>
      <w:r w:rsidR="001F5725">
        <w:rPr>
          <w:rStyle w:val="a0"/>
          <w:rFonts w:hint="eastAsia"/>
          <w:lang w:val="en-US"/>
        </w:rPr>
        <w:t>，</w:t>
      </w:r>
      <w:r w:rsidR="001F5725">
        <w:rPr>
          <w:rStyle w:val="a0"/>
          <w:lang w:val="en-US"/>
        </w:rPr>
        <w:t>GO</w:t>
      </w:r>
      <w:r w:rsidR="001F5725">
        <w:rPr>
          <w:rStyle w:val="a0"/>
          <w:rFonts w:hint="eastAsia"/>
          <w:lang w:val="en-US"/>
        </w:rPr>
        <w:t>、</w:t>
      </w:r>
      <w:r w:rsidR="001F5725">
        <w:rPr>
          <w:rStyle w:val="a0"/>
          <w:lang w:val="en-US"/>
        </w:rPr>
        <w:t>II</w:t>
      </w:r>
      <w:r w:rsidR="001F5725">
        <w:rPr>
          <w:rStyle w:val="a0"/>
          <w:rFonts w:hint="eastAsia"/>
          <w:lang w:val="en-US"/>
        </w:rPr>
        <w:t>、</w:t>
      </w:r>
      <w:r w:rsidR="001F5725">
        <w:rPr>
          <w:rStyle w:val="a0"/>
          <w:lang w:val="en-US"/>
        </w:rPr>
        <w:t>IU</w:t>
      </w:r>
      <w:r w:rsidR="001F5725">
        <w:rPr>
          <w:rStyle w:val="a0"/>
          <w:rFonts w:hint="eastAsia"/>
          <w:lang w:val="en-US"/>
        </w:rPr>
        <w:t>地震網資料由</w:t>
      </w:r>
      <w:r w:rsidR="001F5725">
        <w:rPr>
          <w:rStyle w:val="a0"/>
          <w:lang w:val="en-US"/>
        </w:rPr>
        <w:t>IRIS</w:t>
      </w:r>
      <w:r w:rsidR="001F5725">
        <w:rPr>
          <w:rStyle w:val="a0"/>
          <w:rFonts w:hint="eastAsia"/>
          <w:lang w:val="en-US"/>
        </w:rPr>
        <w:t>資料處理中</w:t>
      </w:r>
      <w:r w:rsidR="001F5725">
        <w:rPr>
          <w:rStyle w:val="a0"/>
          <w:rFonts w:ascii="Apple Color Emoji" w:hAnsi="Apple Color Emoji" w:cs="Apple Color Emoji" w:hint="eastAsia"/>
          <w:lang w:val="en-US"/>
        </w:rPr>
        <w:t>心</w:t>
      </w:r>
      <w:r w:rsidR="005E6198">
        <w:rPr>
          <w:rStyle w:val="a0"/>
          <w:lang w:val="en-US"/>
        </w:rPr>
        <w:t>（</w:t>
      </w:r>
      <w:r w:rsidR="001F5725">
        <w:rPr>
          <w:rStyle w:val="a0"/>
          <w:lang w:val="en-US"/>
        </w:rPr>
        <w:t>http://ds.iris.edu/ds/nodes/dmc/</w:t>
      </w:r>
      <w:r w:rsidR="005E6198">
        <w:rPr>
          <w:rStyle w:val="a0"/>
          <w:lang w:val="en-US"/>
        </w:rPr>
        <w:t>）</w:t>
      </w:r>
      <w:r w:rsidR="001F5725">
        <w:rPr>
          <w:rStyle w:val="a0"/>
          <w:lang w:val="en-US"/>
        </w:rPr>
        <w:t xml:space="preserve"> </w:t>
      </w:r>
      <w:r w:rsidR="001F5725">
        <w:rPr>
          <w:rStyle w:val="a0"/>
          <w:rFonts w:hint="eastAsia"/>
          <w:lang w:val="en-US"/>
        </w:rPr>
        <w:t>下載，</w:t>
      </w:r>
      <w:r w:rsidR="001F5725">
        <w:rPr>
          <w:rStyle w:val="a0"/>
          <w:lang w:val="en-US"/>
        </w:rPr>
        <w:t>KO</w:t>
      </w:r>
      <w:r w:rsidR="001F5725">
        <w:rPr>
          <w:rStyle w:val="a0"/>
          <w:rFonts w:hint="eastAsia"/>
          <w:lang w:val="en-US"/>
        </w:rPr>
        <w:t>與</w:t>
      </w:r>
      <w:r w:rsidR="001F5725">
        <w:rPr>
          <w:rStyle w:val="a0"/>
          <w:lang w:val="en-US"/>
        </w:rPr>
        <w:t>AB</w:t>
      </w:r>
      <w:r w:rsidR="001F5725">
        <w:rPr>
          <w:rStyle w:val="a0"/>
          <w:rFonts w:hint="eastAsia"/>
          <w:lang w:val="en-US"/>
        </w:rPr>
        <w:t>地震網資料由</w:t>
      </w:r>
      <w:proofErr w:type="spellStart"/>
      <w:r w:rsidR="001F5725">
        <w:rPr>
          <w:rStyle w:val="a0"/>
          <w:lang w:val="en-US"/>
        </w:rPr>
        <w:t>Obseratories</w:t>
      </w:r>
      <w:proofErr w:type="spellEnd"/>
      <w:r w:rsidR="001F5725">
        <w:rPr>
          <w:rStyle w:val="a0"/>
          <w:lang w:val="en-US"/>
        </w:rPr>
        <w:t xml:space="preserve"> and Research Facilities for European Seismology</w:t>
      </w:r>
      <w:r w:rsidR="005E6198">
        <w:rPr>
          <w:rStyle w:val="a0"/>
          <w:lang w:val="en-US"/>
        </w:rPr>
        <w:t>（</w:t>
      </w:r>
      <w:r w:rsidR="001F5725">
        <w:rPr>
          <w:rStyle w:val="a0"/>
          <w:lang w:val="en-US"/>
        </w:rPr>
        <w:t>ORFEUS</w:t>
      </w:r>
      <w:r w:rsidR="005E6198">
        <w:rPr>
          <w:rStyle w:val="a0"/>
          <w:lang w:val="en-US"/>
        </w:rPr>
        <w:t>）</w:t>
      </w:r>
      <w:r w:rsidR="001F5725">
        <w:rPr>
          <w:rStyle w:val="a0"/>
          <w:rFonts w:hint="eastAsia"/>
          <w:lang w:val="en-US"/>
        </w:rPr>
        <w:t>下載。</w:t>
      </w:r>
    </w:p>
    <w:p w14:paraId="3EA13491" w14:textId="6E081D98" w:rsidR="00092C54" w:rsidRDefault="00092C54" w:rsidP="001F5725">
      <w:pPr>
        <w:ind w:firstLine="480"/>
        <w:jc w:val="both"/>
        <w:rPr>
          <w:rStyle w:val="a0"/>
          <w:lang w:val="en-US"/>
        </w:rPr>
      </w:pPr>
      <w:r>
        <w:rPr>
          <w:rStyle w:val="a0"/>
          <w:rFonts w:hint="eastAsia"/>
          <w:lang w:val="en-US"/>
        </w:rPr>
        <w:t>本研究的資料前處理、剪力波分離分析過程與參數設定將在接下來的章節詳細說明，研究流程如圖</w:t>
      </w:r>
      <w:r>
        <w:rPr>
          <w:rStyle w:val="a0"/>
          <w:lang w:val="en-US"/>
        </w:rPr>
        <w:t>3.2</w:t>
      </w:r>
      <w:r>
        <w:rPr>
          <w:rStyle w:val="a0"/>
          <w:rFonts w:hint="eastAsia"/>
          <w:lang w:val="en-US"/>
        </w:rPr>
        <w:t>。</w:t>
      </w:r>
      <w:r w:rsidR="001F5725">
        <w:rPr>
          <w:rStyle w:val="a0"/>
          <w:rFonts w:hint="eastAsia"/>
          <w:lang w:val="en-US"/>
        </w:rPr>
        <w:t xml:space="preserve"> </w:t>
      </w:r>
    </w:p>
    <w:p w14:paraId="4864487A" w14:textId="77777777" w:rsidR="00092C54" w:rsidRDefault="00092C54">
      <w:pPr>
        <w:spacing w:line="240" w:lineRule="auto"/>
        <w:jc w:val="left"/>
        <w:rPr>
          <w:rStyle w:val="a0"/>
          <w:lang w:val="en-US"/>
        </w:rPr>
      </w:pPr>
      <w:r>
        <w:rPr>
          <w:rStyle w:val="a0"/>
          <w:lang w:val="en-US"/>
        </w:rPr>
        <w:br w:type="page"/>
      </w:r>
    </w:p>
    <w:p w14:paraId="2E1CD403" w14:textId="77777777" w:rsidR="00661125" w:rsidRDefault="00092C54" w:rsidP="00661125">
      <w:pPr>
        <w:keepNext/>
        <w:jc w:val="both"/>
      </w:pPr>
      <w:r w:rsidRPr="00092C54">
        <w:rPr>
          <w:rStyle w:val="a0"/>
          <w:noProof/>
          <w:lang w:val="en-US"/>
        </w:rPr>
        <w:lastRenderedPageBreak/>
        <w:drawing>
          <wp:inline distT="0" distB="0" distL="0" distR="0" wp14:anchorId="27D7F4D1" wp14:editId="516EC788">
            <wp:extent cx="5400040" cy="5264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264785"/>
                    </a:xfrm>
                    <a:prstGeom prst="rect">
                      <a:avLst/>
                    </a:prstGeom>
                  </pic:spPr>
                </pic:pic>
              </a:graphicData>
            </a:graphic>
          </wp:inline>
        </w:drawing>
      </w:r>
    </w:p>
    <w:p w14:paraId="4E03A260" w14:textId="3CEC2B7F" w:rsidR="00F8415A" w:rsidRPr="00F8415A" w:rsidRDefault="00661125" w:rsidP="002F25CE">
      <w:pPr>
        <w:pStyle w:val="Caption"/>
        <w:rPr>
          <w:lang w:val="en-US"/>
        </w:rPr>
      </w:pPr>
      <w:bookmarkStart w:id="61" w:name="_Toc99886574"/>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、本研究使用測站分佈圖。藍色與綠色圓圈為喬治亞</w:t>
      </w:r>
      <w:r w:rsidR="005E6198">
        <w:rPr>
          <w:lang w:val="en-US"/>
        </w:rPr>
        <w:t>（</w:t>
      </w:r>
      <w:r>
        <w:rPr>
          <w:lang w:val="en-US"/>
        </w:rPr>
        <w:t>TG</w:t>
      </w:r>
      <w:r w:rsidR="005E6198">
        <w:rPr>
          <w:lang w:val="en-US"/>
        </w:rPr>
        <w:t>）</w:t>
      </w:r>
      <w:r>
        <w:rPr>
          <w:rFonts w:hint="eastAsia"/>
        </w:rPr>
        <w:t>、亞美尼亞</w:t>
      </w:r>
      <w:r w:rsidR="005E6198">
        <w:rPr>
          <w:rFonts w:hint="eastAsia"/>
        </w:rPr>
        <w:t>（</w:t>
      </w:r>
      <w:r>
        <w:rPr>
          <w:lang w:val="en-US"/>
        </w:rPr>
        <w:t>AM</w:t>
      </w:r>
      <w:r w:rsidR="005E6198">
        <w:rPr>
          <w:lang w:val="en-US"/>
        </w:rPr>
        <w:t>）</w:t>
      </w:r>
      <w:r>
        <w:rPr>
          <w:rFonts w:hint="eastAsia"/>
          <w:lang w:val="en-US"/>
        </w:rPr>
        <w:t>地震測站；</w:t>
      </w:r>
      <w:r w:rsidR="002A2F47">
        <w:rPr>
          <w:rFonts w:hint="eastAsia"/>
          <w:lang w:val="en-US"/>
        </w:rPr>
        <w:t>橘色為喬治亞國家地震網</w:t>
      </w:r>
      <w:r w:rsidR="005E6198">
        <w:rPr>
          <w:lang w:val="en-US"/>
        </w:rPr>
        <w:t>（</w:t>
      </w:r>
      <w:r w:rsidR="002A2F47">
        <w:rPr>
          <w:lang w:val="en-US"/>
        </w:rPr>
        <w:t>GO</w:t>
      </w:r>
      <w:r w:rsidR="005E6198">
        <w:rPr>
          <w:lang w:val="en-US"/>
        </w:rPr>
        <w:t>）</w:t>
      </w:r>
      <w:r w:rsidR="002A2F47">
        <w:rPr>
          <w:rFonts w:hint="eastAsia"/>
          <w:lang w:val="en-US"/>
        </w:rPr>
        <w:t>；紅色為全球地震網</w:t>
      </w:r>
      <w:r w:rsidR="005E6198">
        <w:rPr>
          <w:lang w:val="en-US"/>
        </w:rPr>
        <w:t>（</w:t>
      </w:r>
      <w:r w:rsidR="002A2F47">
        <w:rPr>
          <w:lang w:val="en-US"/>
        </w:rPr>
        <w:t>II</w:t>
      </w:r>
      <w:r w:rsidR="002A2F47">
        <w:rPr>
          <w:rFonts w:hint="eastAsia"/>
          <w:lang w:val="en-US"/>
        </w:rPr>
        <w:t>，</w:t>
      </w:r>
      <w:r w:rsidR="002A2F47">
        <w:rPr>
          <w:lang w:val="en-US"/>
        </w:rPr>
        <w:t>IU</w:t>
      </w:r>
      <w:r w:rsidR="005E6198">
        <w:rPr>
          <w:rFonts w:hint="eastAsia"/>
          <w:lang w:val="en-US"/>
        </w:rPr>
        <w:t>）</w:t>
      </w:r>
      <w:r w:rsidR="002A2F47">
        <w:rPr>
          <w:rFonts w:hint="eastAsia"/>
          <w:lang w:val="en-US"/>
        </w:rPr>
        <w:t>，淺藍色為亞賽拜然</w:t>
      </w:r>
      <w:r w:rsidR="005E6198">
        <w:rPr>
          <w:lang w:val="en-US"/>
        </w:rPr>
        <w:t>（</w:t>
      </w:r>
      <w:r w:rsidR="002A2F47">
        <w:rPr>
          <w:lang w:val="en-US"/>
        </w:rPr>
        <w:t>AB</w:t>
      </w:r>
      <w:r w:rsidR="005E6198">
        <w:rPr>
          <w:lang w:val="en-US"/>
        </w:rPr>
        <w:t>）</w:t>
      </w:r>
      <w:r w:rsidR="002A2F47">
        <w:rPr>
          <w:rFonts w:hint="eastAsia"/>
          <w:lang w:val="en-US"/>
        </w:rPr>
        <w:t>測站；紫色為土耳其</w:t>
      </w:r>
      <w:r w:rsidR="005E6198">
        <w:rPr>
          <w:lang w:val="en-US"/>
        </w:rPr>
        <w:t>（</w:t>
      </w:r>
      <w:r w:rsidR="002A2F47">
        <w:rPr>
          <w:lang w:val="en-US"/>
        </w:rPr>
        <w:t>KO</w:t>
      </w:r>
      <w:r w:rsidR="005E6198">
        <w:rPr>
          <w:lang w:val="en-US"/>
        </w:rPr>
        <w:t>）</w:t>
      </w:r>
      <w:r w:rsidR="002A2F47">
        <w:rPr>
          <w:rFonts w:hint="eastAsia"/>
          <w:lang w:val="en-US"/>
        </w:rPr>
        <w:t>測站；黑色與灰色火山形狀分別為全新世</w:t>
      </w:r>
      <w:r w:rsidR="005E6198">
        <w:rPr>
          <w:lang w:val="en-US"/>
        </w:rPr>
        <w:t>（</w:t>
      </w:r>
      <w:r w:rsidR="002A2F47">
        <w:rPr>
          <w:lang w:val="en-US"/>
        </w:rPr>
        <w:t>Holocene</w:t>
      </w:r>
      <w:r w:rsidR="005E6198">
        <w:rPr>
          <w:lang w:val="en-US"/>
        </w:rPr>
        <w:t>）</w:t>
      </w:r>
      <w:r w:rsidR="002A2F47">
        <w:rPr>
          <w:rFonts w:hint="eastAsia"/>
          <w:lang w:val="en-US"/>
        </w:rPr>
        <w:t>與更新世</w:t>
      </w:r>
      <w:r w:rsidR="005E6198">
        <w:rPr>
          <w:lang w:val="en-US"/>
        </w:rPr>
        <w:t>（</w:t>
      </w:r>
      <w:r w:rsidR="002A2F47">
        <w:rPr>
          <w:lang w:val="en-US"/>
        </w:rPr>
        <w:t>Pleistocene</w:t>
      </w:r>
      <w:r w:rsidR="005E6198">
        <w:rPr>
          <w:lang w:val="en-US"/>
        </w:rPr>
        <w:t>）</w:t>
      </w:r>
      <w:r w:rsidR="002A2F47">
        <w:rPr>
          <w:rFonts w:hint="eastAsia"/>
          <w:lang w:val="en-US"/>
        </w:rPr>
        <w:t>火山，資料來源為</w:t>
      </w:r>
      <w:r w:rsidR="002A2F47">
        <w:rPr>
          <w:lang w:val="en-US"/>
        </w:rPr>
        <w:t>Global Volcanism Program</w:t>
      </w:r>
      <w:r w:rsidR="005E6198">
        <w:rPr>
          <w:lang w:val="en-US"/>
        </w:rPr>
        <w:t>（</w:t>
      </w:r>
      <w:r w:rsidR="002A2F47">
        <w:rPr>
          <w:lang w:val="en-US"/>
        </w:rPr>
        <w:t>v. 4.10.5, 2013</w:t>
      </w:r>
      <w:r w:rsidR="005E6198">
        <w:rPr>
          <w:rFonts w:hint="eastAsia"/>
          <w:lang w:val="en-US"/>
        </w:rPr>
        <w:t>）</w:t>
      </w:r>
      <w:bookmarkEnd w:id="61"/>
      <w:r w:rsidR="00F8415A">
        <w:rPr>
          <w:rFonts w:hint="eastAsia"/>
          <w:lang w:val="en-US"/>
        </w:rPr>
        <w:t>。</w:t>
      </w:r>
    </w:p>
    <w:p w14:paraId="7C210338" w14:textId="77777777" w:rsidR="00C0205D" w:rsidRDefault="00C0205D">
      <w:pPr>
        <w:spacing w:line="240" w:lineRule="auto"/>
        <w:jc w:val="left"/>
        <w:rPr>
          <w:noProof/>
          <w:lang w:val="en-US"/>
        </w:rPr>
      </w:pPr>
      <w:r>
        <w:rPr>
          <w:lang w:val="en-US"/>
        </w:rPr>
        <w:br w:type="page"/>
      </w:r>
    </w:p>
    <w:p w14:paraId="1DC4F1E5" w14:textId="77777777" w:rsidR="00C0205D" w:rsidRDefault="00C0205D" w:rsidP="002F25CE">
      <w:pPr>
        <w:pStyle w:val="Caption"/>
      </w:pPr>
      <w:r>
        <w:rPr>
          <w:lang w:val="en-US"/>
        </w:rPr>
        <w:lastRenderedPageBreak/>
        <w:drawing>
          <wp:inline distT="0" distB="0" distL="0" distR="0" wp14:anchorId="51AAAC0C" wp14:editId="15283690">
            <wp:extent cx="5400040" cy="6144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400040" cy="6144260"/>
                    </a:xfrm>
                    <a:prstGeom prst="rect">
                      <a:avLst/>
                    </a:prstGeom>
                  </pic:spPr>
                </pic:pic>
              </a:graphicData>
            </a:graphic>
          </wp:inline>
        </w:drawing>
      </w:r>
    </w:p>
    <w:p w14:paraId="325C1A11" w14:textId="7B20D370" w:rsidR="00C0205D" w:rsidRPr="00C0205D" w:rsidRDefault="00C0205D" w:rsidP="002F25CE">
      <w:pPr>
        <w:pStyle w:val="Caption"/>
        <w:rPr>
          <w:lang w:val="en-US"/>
        </w:rPr>
      </w:pPr>
      <w:bookmarkStart w:id="62" w:name="_Toc99886575"/>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lang w:val="en-US"/>
        </w:rPr>
        <w:t>、本研究之研究流程圖。</w:t>
      </w:r>
      <w:bookmarkEnd w:id="62"/>
    </w:p>
    <w:p w14:paraId="21D50EB4" w14:textId="5AF4576D" w:rsidR="00C0205D" w:rsidRPr="00C0205D" w:rsidRDefault="00C0205D" w:rsidP="00BE4C22">
      <w:pPr>
        <w:pStyle w:val="Heading3"/>
        <w:rPr>
          <w:noProof/>
          <w:lang w:val="en-US"/>
        </w:rPr>
      </w:pPr>
      <w:r>
        <w:rPr>
          <w:lang w:val="en-US"/>
        </w:rPr>
        <w:br w:type="page"/>
      </w:r>
    </w:p>
    <w:p w14:paraId="62217E64" w14:textId="5ADB6058" w:rsidR="003D2A49" w:rsidRPr="002F25CE" w:rsidRDefault="00BE4C22" w:rsidP="002F25CE">
      <w:pPr>
        <w:pStyle w:val="Heading2"/>
      </w:pPr>
      <w:bookmarkStart w:id="63" w:name="_Toc98354916"/>
      <w:r>
        <w:rPr>
          <w:rFonts w:hint="eastAsia"/>
        </w:rPr>
        <w:lastRenderedPageBreak/>
        <w:t>地震事件</w:t>
      </w:r>
      <w:r w:rsidR="00667BFC">
        <w:rPr>
          <w:rFonts w:hint="eastAsia"/>
        </w:rPr>
        <w:t>選取與</w:t>
      </w:r>
      <w:r>
        <w:rPr>
          <w:rFonts w:hint="eastAsia"/>
        </w:rPr>
        <w:t>資料</w:t>
      </w:r>
      <w:r w:rsidR="00667BFC">
        <w:rPr>
          <w:rFonts w:hint="eastAsia"/>
        </w:rPr>
        <w:t>處理</w:t>
      </w:r>
      <w:bookmarkEnd w:id="63"/>
    </w:p>
    <w:p w14:paraId="2D42E197" w14:textId="3E7BA55C" w:rsidR="003D2A49" w:rsidRDefault="003D2A49" w:rsidP="00E61461">
      <w:pPr>
        <w:ind w:firstLine="480"/>
        <w:jc w:val="both"/>
        <w:rPr>
          <w:rStyle w:val="a0"/>
          <w:lang w:val="en-US"/>
        </w:rPr>
      </w:pPr>
      <w:r w:rsidRPr="00E61461">
        <w:rPr>
          <w:rStyle w:val="a0"/>
          <w:rFonts w:hint="eastAsia"/>
        </w:rPr>
        <w:t>本研究地震資料以</w:t>
      </w:r>
      <w:r w:rsidRPr="00E61461">
        <w:rPr>
          <w:rStyle w:val="a0"/>
        </w:rPr>
        <w:t>...</w:t>
      </w:r>
      <w:r w:rsidRPr="00E61461">
        <w:rPr>
          <w:rStyle w:val="a0"/>
          <w:rFonts w:hint="eastAsia"/>
        </w:rPr>
        <w:t>為中心，搜尋</w:t>
      </w:r>
      <w:r w:rsidR="00E61461" w:rsidRPr="00E61461">
        <w:rPr>
          <w:rStyle w:val="a0"/>
        </w:rPr>
        <w:t>ISC</w:t>
      </w:r>
      <w:r w:rsidR="00E61461" w:rsidRPr="00E61461">
        <w:rPr>
          <w:rStyle w:val="a0"/>
          <w:rFonts w:hint="eastAsia"/>
        </w:rPr>
        <w:t>（</w:t>
      </w:r>
      <w:r w:rsidR="00E61461" w:rsidRPr="00E61461">
        <w:rPr>
          <w:rStyle w:val="a0"/>
        </w:rPr>
        <w:t>International Seismological Centre Bulletin</w:t>
      </w:r>
      <w:r w:rsidR="00E61461" w:rsidRPr="00E61461">
        <w:rPr>
          <w:rStyle w:val="a0"/>
          <w:rFonts w:hint="eastAsia"/>
        </w:rPr>
        <w:t>）地震目錄</w:t>
      </w:r>
      <w:r w:rsidRPr="00E61461">
        <w:rPr>
          <w:rStyle w:val="a0"/>
        </w:rPr>
        <w:t>2010</w:t>
      </w:r>
      <w:r w:rsidRPr="00E61461">
        <w:rPr>
          <w:rStyle w:val="a0"/>
          <w:rFonts w:hint="eastAsia"/>
        </w:rPr>
        <w:t>年</w:t>
      </w:r>
      <w:r w:rsidRPr="00E61461">
        <w:rPr>
          <w:rStyle w:val="a0"/>
        </w:rPr>
        <w:t>10</w:t>
      </w:r>
      <w:r w:rsidRPr="00E61461">
        <w:rPr>
          <w:rStyle w:val="a0"/>
          <w:rFonts w:hint="eastAsia"/>
        </w:rPr>
        <w:t>月</w:t>
      </w:r>
      <w:r w:rsidRPr="00E61461">
        <w:rPr>
          <w:rStyle w:val="a0"/>
        </w:rPr>
        <w:t>1</w:t>
      </w:r>
      <w:r w:rsidRPr="00E61461">
        <w:rPr>
          <w:rStyle w:val="a0"/>
          <w:rFonts w:hint="eastAsia"/>
        </w:rPr>
        <w:t>號至</w:t>
      </w:r>
      <w:r w:rsidRPr="00E61461">
        <w:rPr>
          <w:rStyle w:val="a0"/>
        </w:rPr>
        <w:t>2020</w:t>
      </w:r>
      <w:r w:rsidRPr="00E61461">
        <w:rPr>
          <w:rStyle w:val="a0"/>
          <w:rFonts w:hint="eastAsia"/>
        </w:rPr>
        <w:t>年</w:t>
      </w:r>
      <w:r w:rsidRPr="00E61461">
        <w:rPr>
          <w:rStyle w:val="a0"/>
        </w:rPr>
        <w:t>12</w:t>
      </w:r>
      <w:r w:rsidRPr="00E61461">
        <w:rPr>
          <w:rStyle w:val="a0"/>
          <w:rFonts w:hint="eastAsia"/>
        </w:rPr>
        <w:t>月</w:t>
      </w:r>
      <w:r w:rsidRPr="00E61461">
        <w:rPr>
          <w:rStyle w:val="a0"/>
        </w:rPr>
        <w:t>31</w:t>
      </w:r>
      <w:r w:rsidRPr="00E61461">
        <w:rPr>
          <w:rStyle w:val="a0"/>
          <w:rFonts w:hint="eastAsia"/>
        </w:rPr>
        <w:t>號震央距</w:t>
      </w:r>
      <w:r w:rsidRPr="00E61461">
        <w:rPr>
          <w:rStyle w:val="a0"/>
        </w:rPr>
        <w:t>85°</w:t>
      </w:r>
      <w:r w:rsidRPr="00E61461">
        <w:rPr>
          <w:rStyle w:val="a0"/>
          <w:rFonts w:hint="eastAsia"/>
        </w:rPr>
        <w:t>至</w:t>
      </w:r>
      <w:r w:rsidRPr="00E61461">
        <w:rPr>
          <w:rStyle w:val="a0"/>
        </w:rPr>
        <w:t>150°</w:t>
      </w:r>
      <w:r w:rsidRPr="00E61461">
        <w:rPr>
          <w:rStyle w:val="a0"/>
          <w:rFonts w:hint="eastAsia"/>
        </w:rPr>
        <w:t>之間，規模大於</w:t>
      </w:r>
      <w:r w:rsidRPr="00E61461">
        <w:rPr>
          <w:rStyle w:val="a0"/>
        </w:rPr>
        <w:t>6</w:t>
      </w:r>
      <w:r w:rsidRPr="00E61461">
        <w:rPr>
          <w:rStyle w:val="a0"/>
          <w:rFonts w:hint="eastAsia"/>
        </w:rPr>
        <w:t>且深度不限的地震，</w:t>
      </w:r>
      <w:r w:rsidR="00E61461">
        <w:rPr>
          <w:rStyle w:val="a0"/>
          <w:rFonts w:hint="eastAsia"/>
        </w:rPr>
        <w:t>共有</w:t>
      </w:r>
      <w:r w:rsidR="00E61461">
        <w:rPr>
          <w:rStyle w:val="a0"/>
          <w:lang w:val="en-US"/>
        </w:rPr>
        <w:t>...</w:t>
      </w:r>
      <w:r w:rsidR="00E61461">
        <w:rPr>
          <w:rStyle w:val="a0"/>
          <w:rFonts w:ascii="Apple Color Emoji" w:hAnsi="Apple Color Emoji" w:cs="Apple Color Emoji" w:hint="eastAsia"/>
          <w:lang w:val="en-US"/>
        </w:rPr>
        <w:t>筆地震事件，</w:t>
      </w:r>
      <w:r w:rsidRPr="00E61461">
        <w:rPr>
          <w:rStyle w:val="a0"/>
          <w:rFonts w:hint="eastAsia"/>
        </w:rPr>
        <w:t>主要</w:t>
      </w:r>
      <w:r w:rsidR="00E61461">
        <w:rPr>
          <w:rStyle w:val="a0"/>
          <w:rFonts w:hint="eastAsia"/>
        </w:rPr>
        <w:t>分佈於</w:t>
      </w:r>
      <w:r w:rsidRPr="00E61461">
        <w:rPr>
          <w:rStyle w:val="a0"/>
          <w:rFonts w:hint="eastAsia"/>
        </w:rPr>
        <w:t>東／西太平洋的隱沒帶。</w:t>
      </w:r>
      <w:r w:rsidR="00E61461">
        <w:rPr>
          <w:rStyle w:val="a0"/>
          <w:rFonts w:hint="eastAsia"/>
        </w:rPr>
        <w:t>地震波形自資料庫擷取發震時間的</w:t>
      </w:r>
      <w:r w:rsidR="00E61461">
        <w:rPr>
          <w:rStyle w:val="a0"/>
          <w:lang w:val="en-US"/>
        </w:rPr>
        <w:t>0</w:t>
      </w:r>
      <w:r w:rsidR="00E61461">
        <w:rPr>
          <w:rStyle w:val="a0"/>
          <w:rFonts w:hint="eastAsia"/>
          <w:lang w:val="en-US"/>
        </w:rPr>
        <w:t>至</w:t>
      </w:r>
      <w:r w:rsidR="00E61461">
        <w:rPr>
          <w:rStyle w:val="a0"/>
          <w:lang w:val="en-US"/>
        </w:rPr>
        <w:t>30</w:t>
      </w:r>
      <w:r w:rsidR="00E61461">
        <w:rPr>
          <w:rStyle w:val="a0"/>
          <w:rFonts w:hint="eastAsia"/>
          <w:lang w:val="en-US"/>
        </w:rPr>
        <w:t>分鐘</w:t>
      </w:r>
      <w:r w:rsidR="008F13EA">
        <w:rPr>
          <w:rStyle w:val="a0"/>
          <w:rFonts w:hint="eastAsia"/>
          <w:lang w:val="en-US"/>
        </w:rPr>
        <w:t>，檔案形式為</w:t>
      </w:r>
      <w:r w:rsidR="008F13EA">
        <w:rPr>
          <w:rStyle w:val="a0"/>
          <w:lang w:val="en-US"/>
        </w:rPr>
        <w:t>SAC</w:t>
      </w:r>
      <w:r w:rsidR="00E61461">
        <w:rPr>
          <w:rStyle w:val="a0"/>
          <w:rFonts w:hint="eastAsia"/>
          <w:lang w:val="en-US"/>
        </w:rPr>
        <w:t>。</w:t>
      </w:r>
    </w:p>
    <w:p w14:paraId="5622D7DE" w14:textId="457614C2" w:rsidR="00E83221" w:rsidRPr="008F13EA" w:rsidRDefault="00E61461" w:rsidP="008F13EA">
      <w:pPr>
        <w:ind w:firstLine="480"/>
        <w:jc w:val="both"/>
        <w:rPr>
          <w:rStyle w:val="a0"/>
          <w:rFonts w:cs="Times New Roman"/>
          <w:lang w:val="en-US"/>
        </w:rPr>
      </w:pPr>
      <w:r>
        <w:rPr>
          <w:rStyle w:val="a0"/>
          <w:rFonts w:hint="eastAsia"/>
          <w:lang w:val="en-US"/>
        </w:rPr>
        <w:t>本研究使用</w:t>
      </w:r>
      <w:r w:rsidR="007528C1">
        <w:rPr>
          <w:rStyle w:val="a0"/>
          <w:rFonts w:hint="eastAsia"/>
          <w:lang w:val="en-US"/>
        </w:rPr>
        <w:t>全球一維速度模型</w:t>
      </w:r>
      <w:r w:rsidR="007528C1">
        <w:rPr>
          <w:rStyle w:val="a0"/>
          <w:lang w:val="en-US"/>
        </w:rPr>
        <w:t>IASP91</w:t>
      </w:r>
      <w:r w:rsidR="007528C1">
        <w:rPr>
          <w:rStyle w:val="a0"/>
          <w:rFonts w:hint="eastAsia"/>
          <w:lang w:val="en-US"/>
        </w:rPr>
        <w:t>（</w:t>
      </w:r>
      <w:proofErr w:type="spellStart"/>
      <w:r w:rsidR="007528C1">
        <w:rPr>
          <w:rStyle w:val="a0"/>
          <w:lang w:val="en-US"/>
        </w:rPr>
        <w:t>Kennet</w:t>
      </w:r>
      <w:proofErr w:type="spellEnd"/>
      <w:r w:rsidR="007528C1">
        <w:rPr>
          <w:rStyle w:val="a0"/>
          <w:lang w:val="en-US"/>
        </w:rPr>
        <w:t xml:space="preserve"> and </w:t>
      </w:r>
      <w:proofErr w:type="spellStart"/>
      <w:r w:rsidR="007528C1">
        <w:rPr>
          <w:rStyle w:val="a0"/>
          <w:lang w:val="en-US"/>
        </w:rPr>
        <w:t>Engdajl</w:t>
      </w:r>
      <w:proofErr w:type="spellEnd"/>
      <w:r w:rsidR="007528C1">
        <w:rPr>
          <w:rStyle w:val="a0"/>
          <w:lang w:val="en-US"/>
        </w:rPr>
        <w:t>, 1991</w:t>
      </w:r>
      <w:r w:rsidR="007528C1">
        <w:rPr>
          <w:rStyle w:val="a0"/>
          <w:rFonts w:hint="eastAsia"/>
          <w:lang w:val="en-US"/>
        </w:rPr>
        <w:t>）求得理論</w:t>
      </w:r>
      <w:r w:rsidR="007528C1">
        <w:rPr>
          <w:rStyle w:val="a0"/>
          <w:lang w:val="en-US"/>
        </w:rPr>
        <w:t>SK</w:t>
      </w:r>
      <w:r w:rsidR="007528C1">
        <w:rPr>
          <w:rStyle w:val="a0"/>
          <w:rFonts w:hint="eastAsia"/>
          <w:lang w:val="en-US"/>
        </w:rPr>
        <w:t>（</w:t>
      </w:r>
      <w:r w:rsidR="007528C1">
        <w:rPr>
          <w:rStyle w:val="a0"/>
          <w:lang w:val="en-US"/>
        </w:rPr>
        <w:t>K</w:t>
      </w:r>
      <w:r w:rsidR="007528C1">
        <w:rPr>
          <w:rStyle w:val="a0"/>
          <w:rFonts w:hint="eastAsia"/>
          <w:lang w:val="en-US"/>
        </w:rPr>
        <w:t>）</w:t>
      </w:r>
      <w:r w:rsidR="007528C1">
        <w:rPr>
          <w:rStyle w:val="a0"/>
          <w:lang w:val="en-US"/>
        </w:rPr>
        <w:t>S</w:t>
      </w:r>
      <w:r w:rsidR="007528C1">
        <w:rPr>
          <w:rStyle w:val="a0"/>
          <w:rFonts w:hint="eastAsia"/>
          <w:lang w:val="en-US"/>
        </w:rPr>
        <w:t>波到時，並將採樣點</w:t>
      </w:r>
      <w:r w:rsidR="00DC5ABE">
        <w:rPr>
          <w:rStyle w:val="a0"/>
          <w:rFonts w:hint="eastAsia"/>
          <w:lang w:val="en-US"/>
        </w:rPr>
        <w:t>（</w:t>
      </w:r>
      <w:r w:rsidR="00DC5ABE">
        <w:rPr>
          <w:rStyle w:val="a0"/>
          <w:lang w:val="en-US"/>
        </w:rPr>
        <w:t>sampling rate</w:t>
      </w:r>
      <w:r w:rsidR="00DC5ABE">
        <w:rPr>
          <w:rStyle w:val="a0"/>
          <w:rFonts w:hint="eastAsia"/>
          <w:lang w:val="en-US"/>
        </w:rPr>
        <w:t>）降至</w:t>
      </w:r>
      <w:r w:rsidR="00DC5ABE">
        <w:rPr>
          <w:rStyle w:val="a0"/>
          <w:lang w:val="en-US"/>
        </w:rPr>
        <w:t>10Hz</w:t>
      </w:r>
      <w:r w:rsidR="00DC5ABE">
        <w:rPr>
          <w:rStyle w:val="a0"/>
          <w:rFonts w:hint="eastAsia"/>
          <w:lang w:val="en-US"/>
        </w:rPr>
        <w:t>且移除線性平均</w:t>
      </w:r>
      <w:r w:rsidR="007528C1">
        <w:rPr>
          <w:rStyle w:val="a0"/>
          <w:rFonts w:hint="eastAsia"/>
          <w:lang w:val="en-US"/>
        </w:rPr>
        <w:t>，利用後方位角地震儀南北向（</w:t>
      </w:r>
      <w:r w:rsidR="007528C1">
        <w:rPr>
          <w:rStyle w:val="a0"/>
          <w:lang w:val="en-US"/>
        </w:rPr>
        <w:t>N</w:t>
      </w:r>
      <w:r w:rsidR="007528C1">
        <w:rPr>
          <w:rStyle w:val="a0"/>
          <w:rFonts w:hint="eastAsia"/>
          <w:lang w:val="en-US"/>
        </w:rPr>
        <w:t>）和東西向（</w:t>
      </w:r>
      <w:r w:rsidR="007528C1">
        <w:rPr>
          <w:rStyle w:val="a0"/>
          <w:lang w:val="en-US"/>
        </w:rPr>
        <w:t>E</w:t>
      </w:r>
      <w:r w:rsidR="007528C1">
        <w:rPr>
          <w:rStyle w:val="a0"/>
          <w:rFonts w:hint="eastAsia"/>
          <w:lang w:val="en-US"/>
        </w:rPr>
        <w:t>）分量的水平波形轉到</w:t>
      </w:r>
      <w:r w:rsidR="007528C1">
        <w:rPr>
          <w:rStyle w:val="a0"/>
          <w:rFonts w:ascii="Apple Color Emoji" w:hAnsi="Apple Color Emoji" w:cs="Apple Color Emoji" w:hint="eastAsia"/>
          <w:lang w:val="en-US"/>
        </w:rPr>
        <w:t>徑向（</w:t>
      </w:r>
      <w:r w:rsidR="007528C1">
        <w:rPr>
          <w:rStyle w:val="a0"/>
          <w:rFonts w:ascii="Cambria" w:hAnsi="Cambria" w:cs="Apple Color Emoji"/>
          <w:lang w:val="en-US"/>
        </w:rPr>
        <w:t>R</w:t>
      </w:r>
      <w:r w:rsidR="007528C1">
        <w:rPr>
          <w:rStyle w:val="a0"/>
          <w:rFonts w:ascii="Apple Color Emoji" w:hAnsi="Apple Color Emoji" w:cs="Apple Color Emoji" w:hint="eastAsia"/>
          <w:lang w:val="en-US"/>
        </w:rPr>
        <w:t>）與</w:t>
      </w:r>
      <w:r w:rsidR="007528C1">
        <w:rPr>
          <w:rStyle w:val="a0"/>
          <w:rFonts w:ascii="Cambria" w:hAnsi="Cambria" w:cs="Apple Color Emoji" w:hint="eastAsia"/>
          <w:lang w:val="en-US"/>
        </w:rPr>
        <w:t>切向（</w:t>
      </w:r>
      <w:r w:rsidR="007528C1" w:rsidRPr="00DC5ABE">
        <w:rPr>
          <w:rStyle w:val="a0"/>
          <w:rFonts w:cs="Times New Roman"/>
          <w:lang w:val="en-US"/>
        </w:rPr>
        <w:t>T</w:t>
      </w:r>
      <w:r w:rsidR="007528C1">
        <w:rPr>
          <w:rStyle w:val="a0"/>
          <w:rFonts w:ascii="Cambria" w:hAnsi="Cambria" w:cs="Apple Color Emoji" w:hint="eastAsia"/>
          <w:lang w:val="en-US"/>
        </w:rPr>
        <w:t>）分量，</w:t>
      </w:r>
      <w:r w:rsidR="00DC5ABE">
        <w:rPr>
          <w:rStyle w:val="a0"/>
          <w:rFonts w:ascii="Cambria" w:hAnsi="Cambria" w:cs="Apple Color Emoji" w:hint="eastAsia"/>
          <w:lang w:val="en-US"/>
        </w:rPr>
        <w:t>並帶通濾波至</w:t>
      </w:r>
      <w:r w:rsidR="00DC5ABE" w:rsidRPr="00DC5ABE">
        <w:rPr>
          <w:rStyle w:val="a0"/>
          <w:rFonts w:cs="Times New Roman"/>
          <w:lang w:val="en-US"/>
        </w:rPr>
        <w:t>0.05-0.125 Hz</w:t>
      </w:r>
      <w:r w:rsidR="00DC5ABE">
        <w:rPr>
          <w:rStyle w:val="a0"/>
          <w:rFonts w:cs="Times New Roman" w:hint="eastAsia"/>
          <w:lang w:val="en-US"/>
        </w:rPr>
        <w:t>。為了確認資料品質，將</w:t>
      </w:r>
      <w:r w:rsidR="00DC5ABE">
        <w:rPr>
          <w:rStyle w:val="a0"/>
          <w:rFonts w:ascii="Apple Color Emoji" w:hAnsi="Apple Color Emoji" w:cs="Apple Color Emoji" w:hint="eastAsia"/>
          <w:lang w:val="en-US"/>
        </w:rPr>
        <w:t>徑向波形以</w:t>
      </w:r>
      <w:r w:rsidR="00DC5ABE" w:rsidRPr="00DC5ABE">
        <w:rPr>
          <w:rStyle w:val="a0"/>
          <w:rFonts w:cs="Times New Roman"/>
          <w:lang w:val="en-US"/>
        </w:rPr>
        <w:t>SK(K)S</w:t>
      </w:r>
      <w:r w:rsidR="00DC5ABE">
        <w:rPr>
          <w:rStyle w:val="a0"/>
          <w:rFonts w:ascii="Cambria" w:hAnsi="Cambria" w:cs="Apple Color Emoji" w:hint="eastAsia"/>
          <w:lang w:val="en-US"/>
        </w:rPr>
        <w:t>理論到時前</w:t>
      </w:r>
      <w:r w:rsidR="00DC5ABE" w:rsidRPr="00DC5ABE">
        <w:rPr>
          <w:rStyle w:val="a0"/>
          <w:rFonts w:cs="Times New Roman"/>
          <w:lang w:val="en-US"/>
        </w:rPr>
        <w:t>5</w:t>
      </w:r>
      <w:r w:rsidR="00DC5ABE">
        <w:rPr>
          <w:rStyle w:val="a0"/>
          <w:rFonts w:ascii="Cambria" w:hAnsi="Cambria" w:cs="Apple Color Emoji" w:hint="eastAsia"/>
          <w:lang w:val="en-US"/>
        </w:rPr>
        <w:t>秒到後</w:t>
      </w:r>
      <w:r w:rsidR="00DC5ABE" w:rsidRPr="00DC5ABE">
        <w:rPr>
          <w:rStyle w:val="a0"/>
          <w:rFonts w:cs="Times New Roman"/>
          <w:lang w:val="en-US"/>
        </w:rPr>
        <w:t>25</w:t>
      </w:r>
      <w:r w:rsidR="00DC5ABE">
        <w:rPr>
          <w:rStyle w:val="a0"/>
          <w:rFonts w:ascii="Cambria" w:hAnsi="Cambria" w:cs="Apple Color Emoji" w:hint="eastAsia"/>
          <w:lang w:val="en-US"/>
        </w:rPr>
        <w:t>秒作為訊號窗（</w:t>
      </w:r>
      <w:r w:rsidR="00DC5ABE" w:rsidRPr="00DC5ABE">
        <w:rPr>
          <w:rStyle w:val="a0"/>
          <w:rFonts w:cs="Times New Roman"/>
          <w:lang w:val="en-US"/>
        </w:rPr>
        <w:t>signal time window</w:t>
      </w:r>
      <w:r w:rsidR="00DC5ABE">
        <w:rPr>
          <w:rStyle w:val="a0"/>
          <w:rFonts w:ascii="Cambria" w:hAnsi="Cambria" w:cs="Apple Color Emoji" w:hint="eastAsia"/>
          <w:lang w:val="en-US"/>
        </w:rPr>
        <w:t>）</w:t>
      </w:r>
      <w:r w:rsidR="001D1A68">
        <w:rPr>
          <w:rStyle w:val="a0"/>
          <w:rFonts w:ascii="Cambria" w:hAnsi="Cambria" w:cs="Apple Color Emoji" w:hint="eastAsia"/>
          <w:lang w:val="en-US"/>
        </w:rPr>
        <w:t>，理論到時前</w:t>
      </w:r>
      <w:r w:rsidR="001D1A68" w:rsidRPr="006F1420">
        <w:rPr>
          <w:rStyle w:val="a0"/>
          <w:rFonts w:cs="Times New Roman"/>
          <w:lang w:val="en-US"/>
        </w:rPr>
        <w:t>70</w:t>
      </w:r>
      <w:r w:rsidR="001D1A68">
        <w:rPr>
          <w:rStyle w:val="a0"/>
          <w:rFonts w:ascii="Cambria" w:hAnsi="Cambria" w:cs="Apple Color Emoji" w:hint="eastAsia"/>
          <w:lang w:val="en-US"/>
        </w:rPr>
        <w:t>秒至前</w:t>
      </w:r>
      <w:r w:rsidR="001D1A68" w:rsidRPr="006F1420">
        <w:rPr>
          <w:rStyle w:val="a0"/>
          <w:rFonts w:cs="Times New Roman"/>
          <w:lang w:val="en-US"/>
        </w:rPr>
        <w:t>20</w:t>
      </w:r>
      <w:r w:rsidR="001D1A68">
        <w:rPr>
          <w:rStyle w:val="a0"/>
          <w:rFonts w:ascii="Cambria" w:hAnsi="Cambria" w:cs="Apple Color Emoji" w:hint="eastAsia"/>
          <w:lang w:val="en-US"/>
        </w:rPr>
        <w:t>秒作為雜訊窗（</w:t>
      </w:r>
      <w:r w:rsidR="001D1A68" w:rsidRPr="006F1420">
        <w:rPr>
          <w:rStyle w:val="a0"/>
          <w:rFonts w:cs="Times New Roman"/>
          <w:lang w:val="en-US"/>
        </w:rPr>
        <w:t>noise time window</w:t>
      </w:r>
      <w:r w:rsidR="001D1A68">
        <w:rPr>
          <w:rStyle w:val="a0"/>
          <w:rFonts w:ascii="Cambria" w:hAnsi="Cambria" w:cs="Apple Color Emoji" w:hint="eastAsia"/>
          <w:lang w:val="en-US"/>
        </w:rPr>
        <w:t>），並各自計算包絡</w:t>
      </w:r>
      <w:r w:rsidR="006F1420">
        <w:rPr>
          <w:rStyle w:val="a0"/>
          <w:rFonts w:ascii="Cambria" w:hAnsi="Cambria" w:cs="Apple Color Emoji" w:hint="eastAsia"/>
          <w:lang w:val="en-US"/>
        </w:rPr>
        <w:t>線</w:t>
      </w:r>
      <w:r w:rsidR="001D1A68">
        <w:rPr>
          <w:rStyle w:val="a0"/>
          <w:rFonts w:ascii="Cambria" w:hAnsi="Cambria" w:cs="Apple Color Emoji" w:hint="eastAsia"/>
          <w:lang w:val="en-US"/>
        </w:rPr>
        <w:t>（</w:t>
      </w:r>
      <w:r w:rsidR="001D1A68" w:rsidRPr="006F1420">
        <w:rPr>
          <w:rStyle w:val="a0"/>
          <w:rFonts w:cs="Times New Roman"/>
          <w:lang w:val="en-US"/>
        </w:rPr>
        <w:t>envelope</w:t>
      </w:r>
      <w:r w:rsidR="001D1A68">
        <w:rPr>
          <w:rStyle w:val="a0"/>
          <w:rFonts w:ascii="Cambria" w:hAnsi="Cambria" w:cs="Apple Color Emoji" w:hint="eastAsia"/>
          <w:lang w:val="en-US"/>
        </w:rPr>
        <w:t>）</w:t>
      </w:r>
      <w:r w:rsidR="006F1420">
        <w:rPr>
          <w:rStyle w:val="a0"/>
          <w:rFonts w:ascii="Cambria" w:hAnsi="Cambria" w:cs="Apple Color Emoji" w:hint="eastAsia"/>
          <w:lang w:val="en-US"/>
        </w:rPr>
        <w:t>，並計算訊噪比（</w:t>
      </w:r>
      <w:r w:rsidR="006F1420">
        <w:rPr>
          <w:rStyle w:val="a0"/>
          <w:rFonts w:cs="Times New Roman" w:hint="cs"/>
          <w:lang w:val="en-US"/>
        </w:rPr>
        <w:t>s</w:t>
      </w:r>
      <w:r w:rsidR="006F1420">
        <w:rPr>
          <w:rStyle w:val="a0"/>
          <w:rFonts w:cs="Times New Roman"/>
          <w:lang w:val="en-US"/>
        </w:rPr>
        <w:t>ignal-to-noise ratio</w:t>
      </w:r>
      <w:r w:rsidR="006F1420">
        <w:rPr>
          <w:rStyle w:val="a0"/>
          <w:rFonts w:ascii="Cambria" w:hAnsi="Cambria" w:cs="Apple Color Emoji" w:hint="eastAsia"/>
          <w:lang w:val="en-US"/>
        </w:rPr>
        <w:t>）</w:t>
      </w:r>
      <w:r w:rsidR="00E83221">
        <w:rPr>
          <w:rStyle w:val="a0"/>
          <w:rFonts w:ascii="Cambria" w:hAnsi="Cambria" w:cs="Apple Color Emoji"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E83221" w:rsidRPr="006F1420" w14:paraId="1B3DD64E" w14:textId="77777777" w:rsidTr="00E83221">
        <w:tc>
          <w:tcPr>
            <w:tcW w:w="2831" w:type="dxa"/>
          </w:tcPr>
          <w:p w14:paraId="13DE5AC1" w14:textId="77777777" w:rsidR="00E83221" w:rsidRDefault="00E83221" w:rsidP="00202B95">
            <w:pPr>
              <w:jc w:val="both"/>
              <w:rPr>
                <w:rStyle w:val="a0"/>
                <w:rFonts w:ascii="Cambria" w:hAnsi="Cambria" w:cs="Times New Roman"/>
                <w:lang w:val="en-US"/>
              </w:rPr>
            </w:pPr>
          </w:p>
        </w:tc>
        <w:tc>
          <w:tcPr>
            <w:tcW w:w="2831" w:type="dxa"/>
          </w:tcPr>
          <w:p w14:paraId="544C4766" w14:textId="77777777" w:rsidR="00E83221" w:rsidRDefault="00E83221" w:rsidP="00202B95">
            <w:pPr>
              <w:jc w:val="both"/>
              <w:rPr>
                <w:rStyle w:val="a0"/>
                <w:rFonts w:ascii="Cambria" w:hAnsi="Cambria" w:cs="Times New Roman"/>
                <w:lang w:val="en-US"/>
              </w:rPr>
            </w:pPr>
            <m:oMathPara>
              <m:oMath>
                <m:r>
                  <w:rPr>
                    <w:rStyle w:val="a0"/>
                    <w:rFonts w:ascii="Cambria Math" w:hAnsi="Cambria Math" w:cs="Times New Roman"/>
                    <w:lang w:val="en-US"/>
                  </w:rPr>
                  <m:t>SNR=</m:t>
                </m:r>
                <m:f>
                  <m:fPr>
                    <m:ctrlPr>
                      <w:rPr>
                        <w:rStyle w:val="a0"/>
                        <w:rFonts w:ascii="Cambria Math" w:hAnsi="Cambria Math" w:cs="Times New Roman"/>
                        <w:i/>
                        <w:lang w:val="en-US"/>
                      </w:rPr>
                    </m:ctrlPr>
                  </m:fPr>
                  <m:num>
                    <m:r>
                      <w:rPr>
                        <w:rStyle w:val="a0"/>
                        <w:rFonts w:ascii="Cambria Math" w:hAnsi="Cambria Math" w:cs="Times New Roman"/>
                        <w:lang w:val="en-US"/>
                      </w:rPr>
                      <m:t>k</m:t>
                    </m:r>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n</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As</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num>
                  <m:den>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m</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An</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den>
                </m:f>
              </m:oMath>
            </m:oMathPara>
          </w:p>
        </w:tc>
        <w:tc>
          <w:tcPr>
            <w:tcW w:w="2832" w:type="dxa"/>
          </w:tcPr>
          <w:p w14:paraId="0D5BF11E" w14:textId="77777777" w:rsidR="00E83221" w:rsidRPr="006F1420" w:rsidRDefault="00E83221" w:rsidP="009945B5">
            <w:pPr>
              <w:pStyle w:val="Caption"/>
              <w:ind w:firstLineChars="600" w:firstLine="1440"/>
              <w:rPr>
                <w:rStyle w:val="a0"/>
                <w:rFonts w:ascii="Cambria" w:hAnsi="Cambria" w:cs="Times New Roman"/>
                <w:lang w:val="en-US"/>
              </w:rPr>
            </w:pPr>
            <w:r>
              <w:rPr>
                <w:rFonts w:hint="eastAsia"/>
              </w:rPr>
              <w:t>（式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t>1</w:t>
            </w:r>
            <w:r>
              <w:fldChar w:fldCharType="end"/>
            </w:r>
            <w:r>
              <w:rPr>
                <w:rFonts w:hint="eastAsia"/>
              </w:rPr>
              <w:t>）</w:t>
            </w:r>
          </w:p>
        </w:tc>
      </w:tr>
    </w:tbl>
    <w:p w14:paraId="438528AE" w14:textId="54B0B567" w:rsidR="00E83221" w:rsidRDefault="00E83221" w:rsidP="009D1045">
      <w:pPr>
        <w:ind w:firstLine="480"/>
        <w:jc w:val="both"/>
        <w:rPr>
          <w:rStyle w:val="a0"/>
          <w:rFonts w:ascii="Cambria" w:hAnsi="Cambria" w:cs="Apple Color Emoji"/>
          <w:lang w:val="en-US"/>
        </w:rPr>
      </w:pPr>
      <w:r>
        <w:rPr>
          <w:rStyle w:val="a0"/>
          <w:rFonts w:ascii="Cambria" w:hAnsi="Cambria" w:cs="Apple Color Emoji" w:hint="eastAsia"/>
          <w:lang w:val="en-US"/>
        </w:rPr>
        <w:t>其中，</w:t>
      </w:r>
      <w:r>
        <w:rPr>
          <w:rStyle w:val="a0"/>
          <w:rFonts w:ascii="Cambria" w:hAnsi="Cambria" w:cs="Apple Color Emoji"/>
          <w:lang w:val="en-US"/>
        </w:rPr>
        <w:t>k</w:t>
      </w:r>
      <w:r>
        <w:rPr>
          <w:rStyle w:val="a0"/>
          <w:rFonts w:ascii="Cambria" w:hAnsi="Cambria" w:cs="Apple Color Emoji" w:hint="eastAsia"/>
          <w:lang w:val="en-US"/>
        </w:rPr>
        <w:t>為訊號窗長度與雜訊窗長度比值，</w:t>
      </w:r>
      <m:oMath>
        <m:r>
          <w:rPr>
            <w:rStyle w:val="a0"/>
            <w:rFonts w:ascii="Cambria Math" w:hAnsi="Cambria Math" w:cs="Times New Roman"/>
            <w:lang w:val="en-US"/>
          </w:rPr>
          <m:t>As</m:t>
        </m:r>
      </m:oMath>
      <w:r>
        <w:rPr>
          <w:rStyle w:val="a0"/>
          <w:rFonts w:ascii="Cambria" w:hAnsi="Cambria" w:cs="Apple Color Emoji" w:hint="eastAsia"/>
          <w:lang w:val="en-US"/>
        </w:rPr>
        <w:t>與</w:t>
      </w:r>
      <m:oMath>
        <m:r>
          <w:rPr>
            <w:rStyle w:val="a0"/>
            <w:rFonts w:ascii="Cambria Math" w:hAnsi="Cambria Math" w:cs="Times New Roman"/>
            <w:lang w:val="en-US"/>
          </w:rPr>
          <m:t>An</m:t>
        </m:r>
      </m:oMath>
      <w:r>
        <w:rPr>
          <w:rStyle w:val="a0"/>
          <w:rFonts w:ascii="Cambria" w:hAnsi="Cambria" w:cs="Apple Color Emoji" w:hint="eastAsia"/>
          <w:lang w:val="en-US"/>
        </w:rPr>
        <w:t>分別為訊號窗與雜訊窗的包絡線。若訊噪比低於</w:t>
      </w:r>
      <w:r w:rsidRPr="00E83221">
        <w:rPr>
          <w:rStyle w:val="a0"/>
          <w:rFonts w:cs="Times New Roman"/>
          <w:lang w:val="en-US"/>
        </w:rPr>
        <w:t>5</w:t>
      </w:r>
      <w:r>
        <w:rPr>
          <w:rStyle w:val="a0"/>
          <w:rFonts w:ascii="Cambria" w:hAnsi="Cambria" w:cs="Apple Color Emoji" w:hint="eastAsia"/>
          <w:lang w:val="en-US"/>
        </w:rPr>
        <w:t>，該測站所記錄的地震事件則不採用</w:t>
      </w:r>
      <w:r w:rsidR="009D1141">
        <w:rPr>
          <w:rStyle w:val="a0"/>
          <w:rFonts w:ascii="Cambria" w:hAnsi="Cambria" w:cs="Apple Color Emoji" w:hint="eastAsia"/>
          <w:lang w:val="en-US"/>
        </w:rPr>
        <w:t>。訊噪比大於</w:t>
      </w:r>
      <w:r w:rsidR="009D1141" w:rsidRPr="009D1141">
        <w:rPr>
          <w:rStyle w:val="a0"/>
          <w:rFonts w:cs="Times New Roman"/>
          <w:lang w:val="en-US"/>
        </w:rPr>
        <w:t>5</w:t>
      </w:r>
      <w:r w:rsidR="009D1141">
        <w:rPr>
          <w:rStyle w:val="a0"/>
          <w:rFonts w:ascii="Cambria" w:hAnsi="Cambria" w:cs="Apple Color Emoji" w:hint="eastAsia"/>
          <w:lang w:val="en-US"/>
        </w:rPr>
        <w:t>的事件則以人工挑選</w:t>
      </w:r>
      <w:r w:rsidR="009D1141" w:rsidRPr="009D1141">
        <w:rPr>
          <w:rStyle w:val="a0"/>
          <w:rFonts w:cs="Times New Roman"/>
          <w:lang w:val="en-US"/>
        </w:rPr>
        <w:t>SK(K)S</w:t>
      </w:r>
      <w:r w:rsidR="009D1141">
        <w:rPr>
          <w:rStyle w:val="a0"/>
          <w:rFonts w:ascii="Cambria" w:hAnsi="Cambria" w:cs="Apple Color Emoji" w:hint="eastAsia"/>
          <w:lang w:val="en-US"/>
        </w:rPr>
        <w:t>視窗，並且視窗長度需</w:t>
      </w:r>
      <w:r w:rsidR="009D1141" w:rsidRPr="009D1141">
        <w:rPr>
          <w:rStyle w:val="a0"/>
          <w:rFonts w:cs="Times New Roman"/>
          <w:lang w:val="en-US"/>
        </w:rPr>
        <w:t>15-30</w:t>
      </w:r>
      <w:r w:rsidR="009D1141">
        <w:rPr>
          <w:rStyle w:val="a0"/>
          <w:rFonts w:ascii="Cambria" w:hAnsi="Cambria" w:cs="Apple Color Emoji" w:hint="eastAsia"/>
          <w:lang w:val="en-US"/>
        </w:rPr>
        <w:t>秒，確保能包覆到</w:t>
      </w:r>
      <w:r w:rsidR="009D1141" w:rsidRPr="009D1141">
        <w:rPr>
          <w:rStyle w:val="a0"/>
          <w:rFonts w:cs="Times New Roman"/>
          <w:lang w:val="en-US"/>
        </w:rPr>
        <w:t>8-20</w:t>
      </w:r>
      <w:r w:rsidR="009D1141">
        <w:rPr>
          <w:rStyle w:val="a0"/>
          <w:rFonts w:ascii="Cambria" w:hAnsi="Cambria" w:cs="Apple Color Emoji" w:hint="eastAsia"/>
          <w:lang w:val="en-US"/>
        </w:rPr>
        <w:t>秒</w:t>
      </w:r>
      <w:r w:rsidR="009D1045">
        <w:rPr>
          <w:rStyle w:val="a0"/>
          <w:rFonts w:ascii="Cambria" w:hAnsi="Cambria" w:cs="Apple Color Emoji" w:hint="eastAsia"/>
          <w:lang w:val="en-US"/>
        </w:rPr>
        <w:t>的</w:t>
      </w:r>
      <w:r w:rsidR="009D1141">
        <w:rPr>
          <w:rStyle w:val="a0"/>
          <w:rFonts w:ascii="Cambria" w:hAnsi="Cambria" w:cs="Apple Color Emoji" w:hint="eastAsia"/>
          <w:lang w:val="en-US"/>
        </w:rPr>
        <w:t>訊號，</w:t>
      </w:r>
      <w:r w:rsidR="002F25CE">
        <w:rPr>
          <w:rStyle w:val="a0"/>
          <w:rFonts w:ascii="Cambria" w:hAnsi="Cambria" w:cs="Apple Color Emoji" w:hint="eastAsia"/>
          <w:lang w:val="en-US"/>
        </w:rPr>
        <w:t>此外，</w:t>
      </w:r>
      <w:r w:rsidR="009D1141">
        <w:rPr>
          <w:rStyle w:val="a0"/>
          <w:rFonts w:ascii="Cambria" w:hAnsi="Cambria" w:cs="Apple Color Emoji" w:hint="eastAsia"/>
          <w:lang w:val="en-US"/>
        </w:rPr>
        <w:t>若無法判斷波相的頭尾，則仍捨棄不用。</w:t>
      </w:r>
    </w:p>
    <w:p w14:paraId="738B6BE1" w14:textId="07279C6A" w:rsidR="00BE4C22" w:rsidRDefault="009D1045" w:rsidP="0071647E">
      <w:pPr>
        <w:ind w:firstLine="480"/>
        <w:jc w:val="both"/>
        <w:rPr>
          <w:szCs w:val="18"/>
          <w:lang w:val="en-US"/>
        </w:rPr>
      </w:pPr>
      <w:r>
        <w:rPr>
          <w:rStyle w:val="a0"/>
          <w:rFonts w:ascii="Cambria" w:hAnsi="Cambria" w:cs="Apple Color Emoji" w:hint="eastAsia"/>
          <w:iCs/>
          <w:lang w:val="en-US"/>
        </w:rPr>
        <w:t>本研究</w:t>
      </w:r>
      <w:r w:rsidRPr="009D1045">
        <w:rPr>
          <w:rStyle w:val="a0"/>
          <w:rFonts w:hint="eastAsia"/>
        </w:rPr>
        <w:t>主要使用</w:t>
      </w:r>
      <w:proofErr w:type="spellStart"/>
      <w:r>
        <w:rPr>
          <w:rStyle w:val="a0"/>
          <w:lang w:val="en-US"/>
        </w:rPr>
        <w:t>ObsPy</w:t>
      </w:r>
      <w:proofErr w:type="spellEnd"/>
      <w:r>
        <w:rPr>
          <w:rStyle w:val="a0"/>
          <w:lang w:val="en-US"/>
        </w:rPr>
        <w:t xml:space="preserve"> tools</w:t>
      </w:r>
      <w:r>
        <w:rPr>
          <w:rStyle w:val="a0"/>
          <w:rFonts w:hint="eastAsia"/>
          <w:lang w:val="en-US"/>
        </w:rPr>
        <w:t>（</w:t>
      </w:r>
      <w:proofErr w:type="spellStart"/>
      <w:r>
        <w:rPr>
          <w:rStyle w:val="a0"/>
          <w:rFonts w:hint="eastAsia"/>
          <w:lang w:val="en-US"/>
        </w:rPr>
        <w:t>K</w:t>
      </w:r>
      <w:r>
        <w:rPr>
          <w:rStyle w:val="a0"/>
          <w:lang w:val="en-US"/>
        </w:rPr>
        <w:t>rischer</w:t>
      </w:r>
      <w:proofErr w:type="spellEnd"/>
      <w:r>
        <w:rPr>
          <w:rStyle w:val="a0"/>
          <w:lang w:val="en-US"/>
        </w:rPr>
        <w:t xml:space="preserve"> et al., 2015</w:t>
      </w:r>
      <w:r w:rsidR="002F25CE">
        <w:rPr>
          <w:rStyle w:val="a0"/>
          <w:rFonts w:hint="eastAsia"/>
          <w:lang w:val="en-US"/>
        </w:rPr>
        <w:t>）</w:t>
      </w:r>
      <w:r>
        <w:rPr>
          <w:rStyle w:val="a0"/>
          <w:rFonts w:hint="eastAsia"/>
          <w:lang w:val="en-US"/>
        </w:rPr>
        <w:t>進行地震波型分析</w:t>
      </w:r>
      <w:r w:rsidR="00CE25F0">
        <w:rPr>
          <w:rStyle w:val="a0"/>
          <w:rFonts w:hint="eastAsia"/>
          <w:lang w:val="en-US"/>
        </w:rPr>
        <w:t>，檔案形式為</w:t>
      </w:r>
      <w:proofErr w:type="spellStart"/>
      <w:r w:rsidR="00CE25F0">
        <w:rPr>
          <w:rStyle w:val="a0"/>
          <w:lang w:val="en-US"/>
        </w:rPr>
        <w:t>miniseed</w:t>
      </w:r>
      <w:proofErr w:type="spellEnd"/>
      <w:r>
        <w:rPr>
          <w:rStyle w:val="a0"/>
          <w:rFonts w:hint="eastAsia"/>
          <w:lang w:val="en-US"/>
        </w:rPr>
        <w:t>，地理製圖軟體使用</w:t>
      </w:r>
      <w:r>
        <w:rPr>
          <w:rStyle w:val="a0"/>
          <w:lang w:val="en-US"/>
        </w:rPr>
        <w:t>Generic Mapping Tools</w:t>
      </w:r>
      <w:r>
        <w:rPr>
          <w:rStyle w:val="a0"/>
          <w:rFonts w:hint="eastAsia"/>
          <w:lang w:val="en-US"/>
        </w:rPr>
        <w:t>（</w:t>
      </w:r>
      <w:r>
        <w:rPr>
          <w:rStyle w:val="a0"/>
          <w:lang w:val="en-US"/>
        </w:rPr>
        <w:t>GMT, Wessel et al., 201</w:t>
      </w:r>
      <w:r w:rsidR="009945B5">
        <w:rPr>
          <w:rStyle w:val="a0"/>
          <w:lang w:val="en-US"/>
        </w:rPr>
        <w:t>9</w:t>
      </w:r>
      <w:r>
        <w:rPr>
          <w:rStyle w:val="a0"/>
          <w:rFonts w:hint="eastAsia"/>
          <w:lang w:val="en-US"/>
        </w:rPr>
        <w:t>）繪製研究成果的圖</w:t>
      </w:r>
      <w:r w:rsidR="0083568E">
        <w:rPr>
          <w:rStyle w:val="a0"/>
          <w:rFonts w:hint="eastAsia"/>
          <w:lang w:val="en-US"/>
        </w:rPr>
        <w:t>。</w:t>
      </w:r>
    </w:p>
    <w:p w14:paraId="6F897706" w14:textId="3FD015ED" w:rsidR="00C545A0" w:rsidRDefault="00C545A0">
      <w:pPr>
        <w:spacing w:line="240" w:lineRule="auto"/>
        <w:jc w:val="left"/>
        <w:rPr>
          <w:szCs w:val="18"/>
          <w:lang w:val="en-US"/>
        </w:rPr>
      </w:pPr>
      <w:r>
        <w:rPr>
          <w:szCs w:val="18"/>
          <w:lang w:val="en-US"/>
        </w:rPr>
        <w:br w:type="page"/>
      </w:r>
    </w:p>
    <w:p w14:paraId="2CE60203" w14:textId="3BBE5BE8" w:rsidR="00C545A0" w:rsidRDefault="00C545A0" w:rsidP="0071647E">
      <w:pPr>
        <w:ind w:firstLine="480"/>
        <w:jc w:val="both"/>
        <w:rPr>
          <w:szCs w:val="18"/>
          <w:lang w:val="en-US"/>
        </w:rPr>
      </w:pPr>
      <w:r>
        <w:rPr>
          <w:rFonts w:hint="eastAsia"/>
          <w:szCs w:val="18"/>
          <w:lang w:val="en-US"/>
        </w:rPr>
        <w:lastRenderedPageBreak/>
        <w:t>地震分布圖</w:t>
      </w:r>
    </w:p>
    <w:p w14:paraId="10D8B105" w14:textId="77777777" w:rsidR="00C545A0" w:rsidRDefault="00C545A0">
      <w:pPr>
        <w:spacing w:line="240" w:lineRule="auto"/>
        <w:jc w:val="left"/>
        <w:rPr>
          <w:szCs w:val="18"/>
          <w:lang w:val="en-US"/>
        </w:rPr>
      </w:pPr>
      <w:r>
        <w:rPr>
          <w:szCs w:val="18"/>
          <w:lang w:val="en-US"/>
        </w:rPr>
        <w:br w:type="page"/>
      </w:r>
    </w:p>
    <w:p w14:paraId="787BAD90" w14:textId="3A152DC1" w:rsidR="00C545A0" w:rsidRDefault="00C545A0" w:rsidP="0071647E">
      <w:pPr>
        <w:ind w:firstLine="480"/>
        <w:jc w:val="both"/>
        <w:rPr>
          <w:szCs w:val="18"/>
          <w:lang w:val="en-US"/>
        </w:rPr>
      </w:pPr>
      <w:r>
        <w:rPr>
          <w:rFonts w:hint="eastAsia"/>
          <w:szCs w:val="18"/>
          <w:lang w:val="en-US"/>
        </w:rPr>
        <w:lastRenderedPageBreak/>
        <w:t>轉至</w:t>
      </w:r>
      <w:r>
        <w:rPr>
          <w:szCs w:val="18"/>
          <w:lang w:val="en-US"/>
        </w:rPr>
        <w:t>ZRT, 0.05-0.125 Hz</w:t>
      </w:r>
    </w:p>
    <w:p w14:paraId="59892312" w14:textId="1401DC6C" w:rsidR="00C545A0" w:rsidRDefault="00C545A0" w:rsidP="0071647E">
      <w:pPr>
        <w:ind w:firstLine="480"/>
        <w:jc w:val="both"/>
        <w:rPr>
          <w:szCs w:val="18"/>
          <w:lang w:val="en-US"/>
        </w:rPr>
      </w:pPr>
      <w:r>
        <w:rPr>
          <w:rFonts w:hint="eastAsia"/>
          <w:szCs w:val="18"/>
          <w:lang w:val="en-US"/>
        </w:rPr>
        <w:t>訊噪比測試</w:t>
      </w:r>
    </w:p>
    <w:p w14:paraId="2671DE26" w14:textId="77777777" w:rsidR="00C545A0" w:rsidRDefault="00C545A0">
      <w:pPr>
        <w:spacing w:line="240" w:lineRule="auto"/>
        <w:jc w:val="left"/>
        <w:rPr>
          <w:szCs w:val="18"/>
          <w:lang w:val="en-US"/>
        </w:rPr>
      </w:pPr>
      <w:r>
        <w:rPr>
          <w:szCs w:val="18"/>
          <w:lang w:val="en-US"/>
        </w:rPr>
        <w:br w:type="page"/>
      </w:r>
    </w:p>
    <w:p w14:paraId="4A64B1B2" w14:textId="3615CF07" w:rsidR="00C545A0" w:rsidRDefault="00C545A0" w:rsidP="0071647E">
      <w:pPr>
        <w:ind w:firstLine="480"/>
        <w:jc w:val="both"/>
        <w:rPr>
          <w:szCs w:val="18"/>
          <w:lang w:val="en-US"/>
        </w:rPr>
      </w:pPr>
      <w:r>
        <w:rPr>
          <w:szCs w:val="18"/>
          <w:lang w:val="en-US"/>
        </w:rPr>
        <w:lastRenderedPageBreak/>
        <w:t xml:space="preserve">Picking </w:t>
      </w:r>
      <w:r>
        <w:rPr>
          <w:rFonts w:hint="eastAsia"/>
          <w:szCs w:val="18"/>
          <w:lang w:val="en-US"/>
        </w:rPr>
        <w:t>範例</w:t>
      </w:r>
    </w:p>
    <w:p w14:paraId="2DDCD850" w14:textId="08F1AA0B" w:rsidR="0071647E" w:rsidRPr="0071647E" w:rsidRDefault="00C545A0" w:rsidP="00C545A0">
      <w:pPr>
        <w:spacing w:line="240" w:lineRule="auto"/>
        <w:jc w:val="left"/>
        <w:rPr>
          <w:szCs w:val="18"/>
          <w:lang w:val="en-US"/>
        </w:rPr>
      </w:pPr>
      <w:r>
        <w:rPr>
          <w:szCs w:val="18"/>
          <w:lang w:val="en-US"/>
        </w:rPr>
        <w:br w:type="page"/>
      </w:r>
    </w:p>
    <w:p w14:paraId="271E9714" w14:textId="322DE880" w:rsidR="00445E3C" w:rsidRPr="0071647E" w:rsidRDefault="00BE4C22" w:rsidP="0071647E">
      <w:pPr>
        <w:pStyle w:val="Heading2"/>
      </w:pPr>
      <w:bookmarkStart w:id="64" w:name="_Toc98354919"/>
      <w:r>
        <w:rPr>
          <w:rFonts w:hint="eastAsia"/>
        </w:rPr>
        <w:lastRenderedPageBreak/>
        <w:t>剪力波分離量測</w:t>
      </w:r>
      <w:bookmarkEnd w:id="64"/>
    </w:p>
    <w:p w14:paraId="6342F5A6" w14:textId="4F868A2C" w:rsidR="00445E3C" w:rsidRPr="00745AA6" w:rsidRDefault="00284D80" w:rsidP="00284D80">
      <w:pPr>
        <w:ind w:firstLine="480"/>
        <w:jc w:val="both"/>
        <w:rPr>
          <w:rStyle w:val="a0"/>
          <w:lang w:val="en-US"/>
        </w:rPr>
      </w:pPr>
      <w:r w:rsidRPr="00284D80">
        <w:rPr>
          <w:rStyle w:val="a0"/>
        </w:rPr>
        <w:t>2.3</w:t>
      </w:r>
      <w:r w:rsidRPr="00284D80">
        <w:rPr>
          <w:rStyle w:val="a0"/>
          <w:rFonts w:hint="eastAsia"/>
        </w:rPr>
        <w:t>節說明主成分分析與</w:t>
      </w:r>
      <w:r w:rsidRPr="00284D80">
        <w:rPr>
          <w:rStyle w:val="a0"/>
        </w:rPr>
        <w:t>2.4</w:t>
      </w:r>
      <w:r w:rsidRPr="00284D80">
        <w:rPr>
          <w:rStyle w:val="a0"/>
          <w:rFonts w:hint="eastAsia"/>
        </w:rPr>
        <w:t>節說明剪力波分離計算，前者使用</w:t>
      </w:r>
      <w:r w:rsidRPr="00284D80">
        <w:rPr>
          <w:rStyle w:val="a0"/>
        </w:rPr>
        <w:t>Scikit-learn</w:t>
      </w:r>
      <w:r w:rsidRPr="00284D80">
        <w:rPr>
          <w:rStyle w:val="a0"/>
          <w:rFonts w:hint="eastAsia"/>
        </w:rPr>
        <w:t>（</w:t>
      </w:r>
      <w:r w:rsidRPr="00284D80">
        <w:rPr>
          <w:rStyle w:val="a0"/>
        </w:rPr>
        <w:t>Pedregosa et al., 2011</w:t>
      </w:r>
      <w:r w:rsidRPr="00284D80">
        <w:rPr>
          <w:rStyle w:val="a0"/>
          <w:rFonts w:hint="eastAsia"/>
        </w:rPr>
        <w:t>），後者剪力波分離計算與波相人工挑選使用</w:t>
      </w:r>
      <w:r w:rsidRPr="00284D80">
        <w:rPr>
          <w:rStyle w:val="a0"/>
        </w:rPr>
        <w:t>SplitPy</w:t>
      </w:r>
      <w:r w:rsidRPr="00284D80">
        <w:rPr>
          <w:rStyle w:val="a0"/>
          <w:rFonts w:hint="eastAsia"/>
        </w:rPr>
        <w:t>（</w:t>
      </w:r>
      <w:r w:rsidRPr="00284D80">
        <w:rPr>
          <w:rStyle w:val="a0"/>
          <w:rFonts w:hint="eastAsia"/>
        </w:rPr>
        <w:t>A</w:t>
      </w:r>
      <w:r w:rsidRPr="00284D80">
        <w:rPr>
          <w:rStyle w:val="a0"/>
        </w:rPr>
        <w:t>udet et al., 2016</w:t>
      </w:r>
      <w:r w:rsidRPr="00284D80">
        <w:rPr>
          <w:rStyle w:val="a0"/>
          <w:rFonts w:hint="eastAsia"/>
        </w:rPr>
        <w:t>）</w:t>
      </w:r>
      <w:r>
        <w:rPr>
          <w:rStyle w:val="a0"/>
          <w:rFonts w:hint="eastAsia"/>
        </w:rPr>
        <w:t>。</w:t>
      </w:r>
      <w:r w:rsidR="00745AA6">
        <w:rPr>
          <w:rStyle w:val="a0"/>
          <w:rFonts w:hint="eastAsia"/>
        </w:rPr>
        <w:t>人工挑選完訊號時窗即可立即計算</w:t>
      </w:r>
      <w:r w:rsidR="00745AA6">
        <w:rPr>
          <w:rStyle w:val="a0"/>
          <w:lang w:val="en-US"/>
        </w:rPr>
        <w:t>SC</w:t>
      </w:r>
      <w:r w:rsidR="00745AA6">
        <w:rPr>
          <w:rStyle w:val="a0"/>
          <w:rFonts w:hint="eastAsia"/>
          <w:lang w:val="en-US"/>
        </w:rPr>
        <w:t>，</w:t>
      </w:r>
      <w:r w:rsidR="00745AA6">
        <w:rPr>
          <w:rStyle w:val="a0"/>
          <w:lang w:val="en-US"/>
        </w:rPr>
        <w:t>RC</w:t>
      </w:r>
      <w:r w:rsidR="00745AA6">
        <w:rPr>
          <w:rStyle w:val="a0"/>
          <w:rFonts w:hint="eastAsia"/>
          <w:lang w:val="en-US"/>
        </w:rPr>
        <w:t>方法的快方向與延遲時間。為了增加資料可信度，於下一小節講述篩選條件。</w:t>
      </w:r>
    </w:p>
    <w:p w14:paraId="665646E2" w14:textId="545F6282" w:rsidR="00BE4C22" w:rsidRDefault="00BE4C22" w:rsidP="00BE4C22">
      <w:pPr>
        <w:pStyle w:val="Heading3"/>
        <w:rPr>
          <w:lang w:val="en-US"/>
        </w:rPr>
      </w:pPr>
      <w:bookmarkStart w:id="65" w:name="_Toc98354921"/>
      <w:r>
        <w:rPr>
          <w:rFonts w:hint="eastAsia"/>
          <w:lang w:val="en-US"/>
        </w:rPr>
        <w:t>品質篩選</w:t>
      </w:r>
      <w:bookmarkEnd w:id="65"/>
    </w:p>
    <w:p w14:paraId="1682828F" w14:textId="4822D00B" w:rsidR="00445E3C" w:rsidRDefault="000F503C" w:rsidP="003D1603">
      <w:pPr>
        <w:ind w:firstLine="454"/>
        <w:jc w:val="both"/>
        <w:rPr>
          <w:lang w:val="en-US"/>
        </w:rPr>
      </w:pPr>
      <w:r>
        <w:rPr>
          <w:rFonts w:hint="eastAsia"/>
          <w:lang w:val="en-US"/>
        </w:rPr>
        <w:t>以</w:t>
      </w:r>
      <w:r w:rsidR="00D25AD3">
        <w:rPr>
          <w:rFonts w:hint="eastAsia"/>
          <w:lang w:val="en-US"/>
        </w:rPr>
        <w:t>線性參數</w:t>
      </w:r>
      <m:oMath>
        <m:r>
          <w:rPr>
            <w:rFonts w:ascii="Cambria Math" w:hAnsi="Cambria Math"/>
            <w:lang w:val="en-US"/>
          </w:rPr>
          <m:t>CpH</m:t>
        </m:r>
      </m:oMath>
      <w:r w:rsidR="00D25AD3">
        <w:rPr>
          <w:rFonts w:hint="eastAsia"/>
          <w:lang w:val="en-US"/>
        </w:rPr>
        <w:t>作為門檻值，當</w:t>
      </w:r>
      <m:oMath>
        <m:r>
          <w:rPr>
            <w:rFonts w:ascii="Cambria Math" w:hAnsi="Cambria Math"/>
            <w:lang w:val="en-US"/>
          </w:rPr>
          <m:t>CpH≤0.76</m:t>
        </m:r>
      </m:oMath>
      <w:r w:rsidR="00D25AD3">
        <w:rPr>
          <w:rFonts w:hint="eastAsia"/>
          <w:lang w:val="en-US"/>
        </w:rPr>
        <w:t>時，剪力波的確有「分離」</w:t>
      </w:r>
      <w:r w:rsidR="003D1603">
        <w:rPr>
          <w:rFonts w:hint="eastAsia"/>
          <w:lang w:val="en-US"/>
        </w:rPr>
        <w:t>，即「</w:t>
      </w:r>
      <w:r w:rsidR="003D1603">
        <w:rPr>
          <w:lang w:val="en-US"/>
        </w:rPr>
        <w:t>non-Null</w:t>
      </w:r>
      <w:r w:rsidR="003D1603">
        <w:rPr>
          <w:rFonts w:hint="eastAsia"/>
          <w:lang w:val="en-US"/>
        </w:rPr>
        <w:t>」</w:t>
      </w:r>
      <w:r w:rsidR="00D25AD3">
        <w:rPr>
          <w:rFonts w:hint="eastAsia"/>
          <w:lang w:val="en-US"/>
        </w:rPr>
        <w:t>。但兩方法仍有優缺點，</w:t>
      </w:r>
      <w:r w:rsidR="00B22B34">
        <w:rPr>
          <w:rFonts w:hint="eastAsia"/>
          <w:lang w:val="en-US"/>
        </w:rPr>
        <w:t>希望</w:t>
      </w:r>
      <w:r w:rsidR="00745AA6">
        <w:rPr>
          <w:rFonts w:hint="eastAsia"/>
          <w:lang w:val="en-US"/>
        </w:rPr>
        <w:t>兩種方法的</w:t>
      </w:r>
      <w:r w:rsidR="00D25AD3">
        <w:rPr>
          <w:rFonts w:hint="eastAsia"/>
          <w:lang w:val="en-US"/>
        </w:rPr>
        <w:t>剪力波參數相似，代表</w:t>
      </w:r>
      <w:r w:rsidR="00B22B34">
        <w:rPr>
          <w:rFonts w:hint="eastAsia"/>
          <w:lang w:val="en-US"/>
        </w:rPr>
        <w:t>品質良好，</w:t>
      </w:r>
      <w:r>
        <w:rPr>
          <w:rFonts w:hint="eastAsia"/>
          <w:lang w:val="en-US"/>
        </w:rPr>
        <w:t>分別</w:t>
      </w:r>
      <w:r w:rsidR="00B22B34">
        <w:rPr>
          <w:rFonts w:hint="eastAsia"/>
          <w:lang w:val="en-US"/>
        </w:rPr>
        <w:t>符合下列條件時，品質為「</w:t>
      </w:r>
      <w:r w:rsidR="00B22B34">
        <w:rPr>
          <w:lang w:val="en-US"/>
        </w:rPr>
        <w:t>Good</w:t>
      </w:r>
      <w:r w:rsidR="00B22B34">
        <w:rPr>
          <w:rFonts w:hint="eastAsia"/>
          <w:lang w:val="en-US"/>
        </w:rPr>
        <w:t>」</w:t>
      </w:r>
      <w:r>
        <w:rPr>
          <w:rFonts w:hint="eastAsia"/>
          <w:lang w:val="en-US"/>
        </w:rPr>
        <w:t>與「</w:t>
      </w:r>
      <w:r>
        <w:rPr>
          <w:lang w:val="en-US"/>
        </w:rPr>
        <w:t>Fair</w:t>
      </w:r>
      <w:r>
        <w:rPr>
          <w:rFonts w:hint="eastAsia"/>
          <w:lang w:val="en-US"/>
        </w:rPr>
        <w:t>」</w:t>
      </w:r>
      <w:r w:rsidR="00B22B34">
        <w:rPr>
          <w:rFonts w:hint="eastAsia"/>
          <w:lang w:val="en-US"/>
        </w:rPr>
        <w:t>：</w:t>
      </w:r>
    </w:p>
    <w:p w14:paraId="2E42D066" w14:textId="52B745B3" w:rsidR="000F503C" w:rsidRDefault="00B22B34" w:rsidP="000F503C">
      <w:pPr>
        <w:ind w:firstLine="454"/>
        <w:jc w:val="both"/>
        <w:rPr>
          <w:lang w:val="en-US"/>
        </w:rPr>
      </w:pPr>
      <w:r>
        <w:rPr>
          <w:rFonts w:hint="eastAsia"/>
          <w:lang w:val="en-US"/>
        </w:rPr>
        <w:t>（</w:t>
      </w:r>
      <w:r>
        <w:rPr>
          <w:lang w:val="en-US"/>
        </w:rPr>
        <w:t>1</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≤8°</m:t>
        </m:r>
      </m:oMath>
      <w:r w:rsidR="007659AC">
        <w:rPr>
          <w:rFonts w:hint="eastAsia"/>
          <w:lang w:val="en-US"/>
        </w:rPr>
        <w:t xml:space="preserve"> </w:t>
      </w:r>
      <w:r w:rsidR="007659AC">
        <w:rPr>
          <w:rFonts w:hint="eastAsia"/>
          <w:lang w:val="en-US"/>
        </w:rPr>
        <w:t>且</w:t>
      </w:r>
      <w:r w:rsidR="007659AC">
        <w:rPr>
          <w:rFonts w:hint="eastAsia"/>
          <w:lang w:val="en-US"/>
        </w:rPr>
        <w:t xml:space="preserve"> </w:t>
      </w:r>
      <m:oMath>
        <m:r>
          <w:rPr>
            <w:rFonts w:ascii="Cambria Math" w:hAnsi="Cambria Math"/>
            <w:lang w:val="en-US"/>
          </w:rPr>
          <m:t>0.8≤ρ≤1.1</m:t>
        </m:r>
      </m:oMath>
      <w:r w:rsidR="00310075">
        <w:rPr>
          <w:rFonts w:hint="eastAsia"/>
          <w:lang w:val="en-US"/>
        </w:rPr>
        <w:t>，</w:t>
      </w:r>
      <w:r w:rsidR="000F503C">
        <w:rPr>
          <w:rFonts w:hint="eastAsia"/>
          <w:lang w:val="en-US"/>
        </w:rPr>
        <w:t>其中</w:t>
      </w:r>
      <m:oMath>
        <m:r>
          <w:rPr>
            <w:rFonts w:ascii="Cambria Math" w:hAnsi="Cambria Math"/>
            <w:lang w:val="en-US"/>
          </w:rPr>
          <m:t>ρ=</m:t>
        </m:r>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SC</m:t>
                </m:r>
              </m:sub>
            </m:sSub>
          </m:num>
          <m:den>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RC</m:t>
                </m:r>
              </m:sub>
            </m:sSub>
          </m:den>
        </m:f>
      </m:oMath>
      <w:r w:rsidR="000F503C">
        <w:rPr>
          <w:rFonts w:hint="eastAsia"/>
          <w:lang w:val="en-US"/>
        </w:rPr>
        <w:t>。</w:t>
      </w:r>
    </w:p>
    <w:p w14:paraId="3B1E99F4" w14:textId="0E24D74F" w:rsidR="000F503C" w:rsidRDefault="000F503C" w:rsidP="000F503C">
      <w:pPr>
        <w:ind w:firstLine="454"/>
        <w:jc w:val="both"/>
        <w:rPr>
          <w:lang w:val="en-US"/>
        </w:rPr>
      </w:pPr>
      <w:r>
        <w:rPr>
          <w:rFonts w:hint="eastAsia"/>
          <w:lang w:val="en-US"/>
        </w:rPr>
        <w:t>（</w:t>
      </w:r>
      <w:r>
        <w:rPr>
          <w:lang w:val="en-US"/>
        </w:rPr>
        <w:t>2</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≤25</m:t>
        </m:r>
        <m:r>
          <w:rPr>
            <w:rFonts w:ascii="Cambria Math" w:hAnsi="Cambria Math" w:hint="eastAsia"/>
            <w:lang w:val="en-US"/>
          </w:rPr>
          <m:t>°</m:t>
        </m:r>
      </m:oMath>
      <w:r>
        <w:rPr>
          <w:rFonts w:hint="eastAsia"/>
          <w:lang w:val="en-US"/>
        </w:rPr>
        <w:t xml:space="preserve"> </w:t>
      </w:r>
      <w:r>
        <w:rPr>
          <w:rFonts w:hint="eastAsia"/>
          <w:lang w:val="en-US"/>
        </w:rPr>
        <w:t>且</w:t>
      </w:r>
      <w:r>
        <w:rPr>
          <w:rFonts w:hint="eastAsia"/>
          <w:lang w:val="en-US"/>
        </w:rPr>
        <w:t xml:space="preserve"> </w:t>
      </w:r>
      <m:oMath>
        <m:r>
          <w:rPr>
            <w:rFonts w:ascii="Cambria Math" w:hAnsi="Cambria Math"/>
            <w:lang w:val="en-US"/>
          </w:rPr>
          <m:t>0.7≤ρ≤1.2</m:t>
        </m:r>
        <m:r>
          <w:del w:id="66" w:author="靖惠 童" w:date="2022-04-03T21:52:00Z">
            <w:rPr>
              <w:rFonts w:ascii="Cambria Math" w:hAnsi="Cambria Math" w:hint="eastAsia"/>
              <w:lang w:val="en-US"/>
            </w:rPr>
            <m:t>1</m:t>
          </w:del>
        </m:r>
      </m:oMath>
      <w:r>
        <w:rPr>
          <w:rFonts w:hint="eastAsia"/>
          <w:lang w:val="en-US"/>
        </w:rPr>
        <w:t>。</w:t>
      </w:r>
    </w:p>
    <w:p w14:paraId="1F294EFB" w14:textId="2D6670E8" w:rsidR="00365BBB" w:rsidRDefault="00365BBB" w:rsidP="00365BBB">
      <w:pPr>
        <w:jc w:val="both"/>
        <w:rPr>
          <w:lang w:val="en-US"/>
        </w:rPr>
      </w:pPr>
      <w:r>
        <w:rPr>
          <w:rFonts w:hint="eastAsia"/>
          <w:lang w:val="en-US"/>
        </w:rPr>
        <w:t>若</w:t>
      </w:r>
      <m:oMath>
        <m:r>
          <w:rPr>
            <w:rFonts w:ascii="Cambria Math" w:hAnsi="Cambria Math" w:hint="eastAsia"/>
            <w:lang w:val="en-US"/>
          </w:rPr>
          <m:t>C</m:t>
        </m:r>
        <m:r>
          <w:rPr>
            <w:rFonts w:ascii="Cambria Math" w:hAnsi="Cambria Math"/>
            <w:lang w:val="en-US"/>
          </w:rPr>
          <m:t>pH≤0.76</m:t>
        </m:r>
      </m:oMath>
      <w:r>
        <w:rPr>
          <w:rFonts w:hint="eastAsia"/>
          <w:lang w:val="en-US"/>
        </w:rPr>
        <w:t>，但不符合上述任一條件時，品質則為「</w:t>
      </w:r>
      <w:r>
        <w:rPr>
          <w:lang w:val="en-US"/>
        </w:rPr>
        <w:t>Poor</w:t>
      </w:r>
      <w:r>
        <w:rPr>
          <w:rFonts w:hint="eastAsia"/>
          <w:lang w:val="en-US"/>
        </w:rPr>
        <w:t>」，不納入接續分析。</w:t>
      </w:r>
    </w:p>
    <w:p w14:paraId="4E064102" w14:textId="7768155E" w:rsidR="00CF1A38" w:rsidRDefault="003D1603" w:rsidP="003D1603">
      <w:pPr>
        <w:ind w:firstLine="454"/>
        <w:jc w:val="both"/>
        <w:rPr>
          <w:lang w:val="en-US"/>
        </w:rPr>
      </w:pPr>
      <w:r>
        <w:rPr>
          <w:rFonts w:hint="eastAsia"/>
          <w:lang w:val="en-US"/>
        </w:rPr>
        <w:t>當</w:t>
      </w:r>
      <m:oMath>
        <m:r>
          <w:rPr>
            <w:rFonts w:ascii="Cambria Math" w:hAnsi="Cambria Math"/>
            <w:lang w:val="en-US"/>
          </w:rPr>
          <m:t>CpH&gt;0.76</m:t>
        </m:r>
      </m:oMath>
      <w:r>
        <w:rPr>
          <w:rFonts w:hint="eastAsia"/>
          <w:lang w:val="en-US"/>
        </w:rPr>
        <w:t>時，則代表剪力波沒有分離，即「</w:t>
      </w:r>
      <w:r>
        <w:rPr>
          <w:lang w:val="en-US"/>
        </w:rPr>
        <w:t>Null</w:t>
      </w:r>
      <w:r>
        <w:rPr>
          <w:rFonts w:hint="eastAsia"/>
          <w:lang w:val="en-US"/>
        </w:rPr>
        <w:t>」。如</w:t>
      </w:r>
      <w:r>
        <w:rPr>
          <w:lang w:val="en-US"/>
        </w:rPr>
        <w:t>2.3</w:t>
      </w:r>
      <w:r>
        <w:rPr>
          <w:rFonts w:hint="eastAsia"/>
          <w:lang w:val="en-US"/>
        </w:rPr>
        <w:t>節所述，當後方位角「</w:t>
      </w:r>
      <w:r>
        <w:rPr>
          <w:rStyle w:val="a0"/>
          <w:rFonts w:hint="eastAsia"/>
          <w:lang w:val="en-US"/>
        </w:rPr>
        <w:t>近乎平行」於非均向性介質的快方向或慢方向時，剪力波會呈現線性。</w:t>
      </w:r>
      <w:r w:rsidR="00044624">
        <w:rPr>
          <w:rStyle w:val="a0"/>
          <w:rFonts w:hint="eastAsia"/>
          <w:lang w:val="en-US"/>
        </w:rPr>
        <w:t>為了增加</w:t>
      </w:r>
      <w:r w:rsidR="00044624">
        <w:rPr>
          <w:rStyle w:val="a0"/>
          <w:lang w:val="en-US"/>
        </w:rPr>
        <w:t>non-Null</w:t>
      </w:r>
      <w:r w:rsidR="00044624">
        <w:rPr>
          <w:rStyle w:val="a0"/>
          <w:rFonts w:hint="eastAsia"/>
          <w:lang w:val="en-US"/>
        </w:rPr>
        <w:t>的可信度，我們藉此特性增加資料可信度。</w:t>
      </w:r>
      <m:oMath>
        <m:r>
          <w:rPr>
            <w:rFonts w:ascii="Cambria Math" w:hAnsi="Cambria Math"/>
            <w:lang w:val="en-US"/>
          </w:rPr>
          <m:t>CpH≥0.9</m:t>
        </m:r>
      </m:oMath>
      <w:r w:rsidR="00044624">
        <w:rPr>
          <w:rFonts w:hint="eastAsia"/>
          <w:lang w:val="en-US"/>
        </w:rPr>
        <w:t>時，品質為「</w:t>
      </w:r>
      <w:r w:rsidR="00044624">
        <w:rPr>
          <w:lang w:val="en-US"/>
        </w:rPr>
        <w:t>Good</w:t>
      </w:r>
      <w:r w:rsidR="00044624">
        <w:rPr>
          <w:rFonts w:hint="eastAsia"/>
          <w:lang w:val="en-US"/>
        </w:rPr>
        <w:t>」；</w:t>
      </w:r>
      <m:oMath>
        <m:r>
          <w:rPr>
            <w:rFonts w:ascii="Cambria Math" w:hAnsi="Cambria Math"/>
            <w:lang w:val="en-US"/>
          </w:rPr>
          <m:t>0.9&gt;CpH&gt;0.76</m:t>
        </m:r>
      </m:oMath>
      <w:r w:rsidR="00044624">
        <w:rPr>
          <w:rFonts w:hint="eastAsia"/>
          <w:lang w:val="en-US"/>
        </w:rPr>
        <w:t>時，品質為「</w:t>
      </w:r>
      <w:r w:rsidR="00044624">
        <w:rPr>
          <w:lang w:val="en-US"/>
        </w:rPr>
        <w:t>Fair</w:t>
      </w:r>
      <w:r w:rsidR="00044624">
        <w:rPr>
          <w:rFonts w:hint="eastAsia"/>
          <w:lang w:val="en-US"/>
        </w:rPr>
        <w:t>」。</w:t>
      </w:r>
    </w:p>
    <w:p w14:paraId="6F08AF55" w14:textId="77777777" w:rsidR="00CF1A38" w:rsidRDefault="00CF1A38">
      <w:pPr>
        <w:spacing w:line="240" w:lineRule="auto"/>
        <w:jc w:val="left"/>
        <w:rPr>
          <w:lang w:val="en-US"/>
        </w:rPr>
      </w:pPr>
      <w:r>
        <w:rPr>
          <w:lang w:val="en-US"/>
        </w:rPr>
        <w:br w:type="page"/>
      </w:r>
    </w:p>
    <w:p w14:paraId="56904306" w14:textId="265F9F4F" w:rsidR="00365BBB" w:rsidRDefault="00CF1A38" w:rsidP="003D1603">
      <w:pPr>
        <w:ind w:firstLine="454"/>
        <w:jc w:val="both"/>
        <w:rPr>
          <w:iCs/>
          <w:lang w:val="en-US"/>
        </w:rPr>
      </w:pPr>
      <w:r>
        <w:rPr>
          <w:iCs/>
          <w:lang w:val="en-US"/>
        </w:rPr>
        <w:lastRenderedPageBreak/>
        <w:t>Non-null Good</w:t>
      </w:r>
    </w:p>
    <w:p w14:paraId="3D6F5292" w14:textId="6F8F1758" w:rsidR="00CF1A38" w:rsidRDefault="00CF1A38" w:rsidP="00CF1A38">
      <w:pPr>
        <w:ind w:firstLine="454"/>
        <w:jc w:val="both"/>
        <w:rPr>
          <w:iCs/>
          <w:lang w:val="en-US"/>
        </w:rPr>
      </w:pPr>
      <w:r>
        <w:rPr>
          <w:iCs/>
          <w:lang w:val="en-US"/>
        </w:rPr>
        <w:t>Non-null Fair</w:t>
      </w:r>
    </w:p>
    <w:p w14:paraId="39FF94D6" w14:textId="74A77D2D" w:rsidR="00CF1A38" w:rsidRDefault="00CF1A38" w:rsidP="00CF1A38">
      <w:pPr>
        <w:ind w:firstLine="454"/>
        <w:jc w:val="both"/>
        <w:rPr>
          <w:iCs/>
          <w:lang w:val="en-US"/>
        </w:rPr>
      </w:pPr>
      <w:r>
        <w:rPr>
          <w:iCs/>
          <w:lang w:val="en-US"/>
        </w:rPr>
        <w:t>null Good</w:t>
      </w:r>
    </w:p>
    <w:p w14:paraId="5F7F8433" w14:textId="052E94A1" w:rsidR="00CF1A38" w:rsidRPr="00CF1A38" w:rsidRDefault="00CF1A38" w:rsidP="00CF1A38">
      <w:pPr>
        <w:ind w:firstLine="454"/>
        <w:jc w:val="both"/>
        <w:rPr>
          <w:iCs/>
          <w:lang w:val="en-US"/>
        </w:rPr>
      </w:pPr>
      <w:r>
        <w:rPr>
          <w:rFonts w:hint="eastAsia"/>
          <w:iCs/>
          <w:lang w:val="en-US"/>
        </w:rPr>
        <w:t>n</w:t>
      </w:r>
      <w:r>
        <w:rPr>
          <w:iCs/>
          <w:lang w:val="en-US"/>
        </w:rPr>
        <w:t>ull Fair</w:t>
      </w:r>
    </w:p>
    <w:p w14:paraId="49210436" w14:textId="77777777" w:rsidR="00445E3C" w:rsidRDefault="00445E3C">
      <w:pPr>
        <w:spacing w:line="240" w:lineRule="auto"/>
        <w:jc w:val="left"/>
        <w:rPr>
          <w:lang w:val="en-US"/>
        </w:rPr>
      </w:pPr>
      <w:r>
        <w:rPr>
          <w:lang w:val="en-US"/>
        </w:rPr>
        <w:br w:type="page"/>
      </w:r>
    </w:p>
    <w:p w14:paraId="0B627BB4" w14:textId="0091B837" w:rsidR="00166845" w:rsidRDefault="00445E3C" w:rsidP="00445E3C">
      <w:pPr>
        <w:pStyle w:val="Heading1"/>
        <w:rPr>
          <w:lang w:val="en-US"/>
        </w:rPr>
      </w:pPr>
      <w:bookmarkStart w:id="67" w:name="_Toc98354922"/>
      <w:r>
        <w:rPr>
          <w:rFonts w:hint="eastAsia"/>
          <w:lang w:val="en-US"/>
        </w:rPr>
        <w:lastRenderedPageBreak/>
        <w:t>量測結果</w:t>
      </w:r>
      <w:bookmarkEnd w:id="67"/>
    </w:p>
    <w:p w14:paraId="7154B85F" w14:textId="77777777" w:rsidR="00166845" w:rsidRDefault="00166845">
      <w:pPr>
        <w:spacing w:line="240" w:lineRule="auto"/>
        <w:jc w:val="left"/>
        <w:rPr>
          <w:b/>
          <w:bCs/>
          <w:kern w:val="0"/>
          <w:sz w:val="36"/>
          <w:szCs w:val="36"/>
          <w:lang w:val="en-US"/>
        </w:rPr>
      </w:pPr>
      <w:r>
        <w:rPr>
          <w:lang w:val="en-US"/>
        </w:rPr>
        <w:br w:type="page"/>
      </w:r>
    </w:p>
    <w:p w14:paraId="4220D4D5" w14:textId="3358E65F" w:rsidR="00166845" w:rsidRDefault="00166845" w:rsidP="00445E3C">
      <w:pPr>
        <w:pStyle w:val="Heading1"/>
        <w:rPr>
          <w:lang w:val="en-US"/>
        </w:rPr>
      </w:pPr>
      <w:r>
        <w:rPr>
          <w:rFonts w:hint="eastAsia"/>
          <w:lang w:val="en-US"/>
        </w:rPr>
        <w:lastRenderedPageBreak/>
        <w:t>討論</w:t>
      </w:r>
    </w:p>
    <w:p w14:paraId="748A89AC" w14:textId="77777777" w:rsidR="00166845" w:rsidRDefault="00166845">
      <w:pPr>
        <w:spacing w:line="240" w:lineRule="auto"/>
        <w:jc w:val="left"/>
        <w:rPr>
          <w:b/>
          <w:bCs/>
          <w:kern w:val="0"/>
          <w:sz w:val="36"/>
          <w:szCs w:val="36"/>
          <w:lang w:val="en-US"/>
        </w:rPr>
      </w:pPr>
      <w:r>
        <w:rPr>
          <w:lang w:val="en-US"/>
        </w:rPr>
        <w:br w:type="page"/>
      </w:r>
    </w:p>
    <w:p w14:paraId="15A9EF95" w14:textId="10DD95C7" w:rsidR="0012453F" w:rsidRDefault="00166845" w:rsidP="00445E3C">
      <w:pPr>
        <w:pStyle w:val="Heading1"/>
        <w:rPr>
          <w:lang w:val="en-US"/>
        </w:rPr>
      </w:pPr>
      <w:r>
        <w:rPr>
          <w:rFonts w:hint="eastAsia"/>
          <w:lang w:val="en-US"/>
        </w:rPr>
        <w:lastRenderedPageBreak/>
        <w:t>結論</w:t>
      </w:r>
    </w:p>
    <w:p w14:paraId="5DAF1582" w14:textId="77777777" w:rsidR="0012453F" w:rsidRDefault="0012453F">
      <w:pPr>
        <w:spacing w:line="240" w:lineRule="auto"/>
        <w:jc w:val="left"/>
        <w:rPr>
          <w:b/>
          <w:bCs/>
          <w:kern w:val="0"/>
          <w:sz w:val="36"/>
          <w:szCs w:val="36"/>
          <w:lang w:val="en-US"/>
        </w:rPr>
      </w:pPr>
      <w:r>
        <w:rPr>
          <w:lang w:val="en-US"/>
        </w:rPr>
        <w:br w:type="page"/>
      </w:r>
    </w:p>
    <w:bookmarkStart w:id="68" w:name="參考文獻"/>
    <w:bookmarkEnd w:id="68"/>
    <w:p w14:paraId="59584B65" w14:textId="3B6F196E" w:rsidR="00851CA9" w:rsidRDefault="0012453F" w:rsidP="004624BE">
      <w:r>
        <w:rPr>
          <w:rStyle w:val="a0"/>
          <w:rFonts w:ascii="DFKai-SB" w:hAnsi="DFKai-SB" w:cs="DFKai-SB"/>
          <w:b/>
          <w:bCs/>
          <w:sz w:val="36"/>
          <w:szCs w:val="36"/>
        </w:rPr>
        <w:lastRenderedPageBreak/>
        <w:fldChar w:fldCharType="begin"/>
      </w:r>
      <w:r>
        <w:rPr>
          <w:rStyle w:val="a0"/>
          <w:rFonts w:ascii="DFKai-SB" w:hAnsi="DFKai-SB" w:cs="DFKai-SB"/>
          <w:b/>
          <w:bCs/>
          <w:sz w:val="36"/>
          <w:szCs w:val="36"/>
        </w:rPr>
        <w:instrText xml:space="preserve"> </w:instrText>
      </w:r>
      <w:r>
        <w:rPr>
          <w:rStyle w:val="a0"/>
          <w:rFonts w:ascii="DFKai-SB" w:hAnsi="DFKai-SB" w:cs="DFKai-SB" w:hint="eastAsia"/>
          <w:b/>
          <w:bCs/>
          <w:sz w:val="36"/>
          <w:szCs w:val="36"/>
        </w:rPr>
        <w:instrText>REF 參考文獻 \h</w:instrText>
      </w:r>
      <w:r>
        <w:rPr>
          <w:rStyle w:val="a0"/>
          <w:rFonts w:ascii="DFKai-SB" w:hAnsi="DFKai-SB" w:cs="DFKai-SB"/>
          <w:b/>
          <w:bCs/>
          <w:sz w:val="36"/>
          <w:szCs w:val="36"/>
        </w:rPr>
        <w:instrText xml:space="preserve"> </w:instrText>
      </w:r>
      <w:r>
        <w:rPr>
          <w:rStyle w:val="a0"/>
          <w:rFonts w:ascii="DFKai-SB" w:hAnsi="DFKai-SB" w:cs="DFKai-SB"/>
          <w:b/>
          <w:bCs/>
          <w:sz w:val="36"/>
          <w:szCs w:val="36"/>
        </w:rPr>
      </w:r>
      <w:r>
        <w:rPr>
          <w:rStyle w:val="a0"/>
          <w:rFonts w:ascii="DFKai-SB" w:hAnsi="DFKai-SB" w:cs="DFKai-SB"/>
          <w:b/>
          <w:bCs/>
          <w:sz w:val="36"/>
          <w:szCs w:val="36"/>
        </w:rPr>
        <w:fldChar w:fldCharType="end"/>
      </w:r>
      <w:r w:rsidR="00F214B8" w:rsidRPr="004624BE">
        <w:rPr>
          <w:rStyle w:val="a0"/>
          <w:rFonts w:ascii="DFKai-SB" w:hAnsi="DFKai-SB" w:cs="DFKai-SB" w:hint="eastAsia"/>
          <w:b/>
          <w:bCs/>
          <w:sz w:val="36"/>
          <w:szCs w:val="36"/>
        </w:rPr>
        <w:t>參考文獻</w:t>
      </w:r>
    </w:p>
    <w:p w14:paraId="7A80B506" w14:textId="00DE2DF6" w:rsidR="003533C9" w:rsidRDefault="003533C9" w:rsidP="00225291">
      <w:pPr>
        <w:pStyle w:val="a1"/>
      </w:pPr>
      <w:r w:rsidRPr="003533C9">
        <w:t xml:space="preserve">Arvin, S., Sobouti, F., Priestley, K., Ghods, A., Motaghi, K., Tilmann, F., &amp; Eken, T. </w:t>
      </w:r>
      <w:r w:rsidR="00677CE0">
        <w:rPr>
          <w:rFonts w:eastAsia="PingFang TC" w:cs="Times New Roman" w:hint="cs"/>
          <w:lang w:val="en-US"/>
        </w:rPr>
        <w:t>(</w:t>
      </w:r>
      <w:r w:rsidRPr="003533C9">
        <w:rPr>
          <w:rFonts w:hint="eastAsia"/>
        </w:rPr>
        <w:t>2</w:t>
      </w:r>
      <w:r w:rsidRPr="003533C9">
        <w:t>021</w:t>
      </w:r>
      <w:r w:rsidR="00677CE0">
        <w:rPr>
          <w:lang w:val="en-US"/>
        </w:rPr>
        <w:t>)</w:t>
      </w:r>
      <w:r w:rsidRPr="003533C9">
        <w:t xml:space="preserve">. Seismic anisotropy and mantle deformation in NW Iran inferred from splitting measurements of </w:t>
      </w:r>
      <w:r w:rsidRPr="00440175">
        <w:t>SK</w:t>
      </w:r>
      <w:r w:rsidR="00677CE0">
        <w:rPr>
          <w:rFonts w:eastAsia="PingFang TC" w:cs="Times New Roman" w:hint="cs"/>
        </w:rPr>
        <w:t>(</w:t>
      </w:r>
      <w:r w:rsidRPr="00440175">
        <w:rPr>
          <w:rFonts w:hint="eastAsia"/>
        </w:rPr>
        <w:t>K</w:t>
      </w:r>
      <w:r w:rsidR="00677CE0">
        <w:rPr>
          <w:lang w:val="en-US"/>
        </w:rPr>
        <w:t>)</w:t>
      </w:r>
      <w:r w:rsidRPr="00440175">
        <w:t>S</w:t>
      </w:r>
      <w:r w:rsidRPr="003533C9">
        <w:t xml:space="preserve"> and direct </w:t>
      </w:r>
      <w:r w:rsidRPr="00440175">
        <w:t>S</w:t>
      </w:r>
      <w:r w:rsidRPr="003533C9">
        <w:t xml:space="preserve"> phases. </w:t>
      </w:r>
      <w:r w:rsidRPr="003533C9">
        <w:rPr>
          <w:i/>
          <w:iCs/>
        </w:rPr>
        <w:t>Geophysical Journal International</w:t>
      </w:r>
      <w:r w:rsidRPr="003533C9">
        <w:t xml:space="preserve">, </w:t>
      </w:r>
      <w:r w:rsidRPr="003533C9">
        <w:rPr>
          <w:i/>
          <w:iCs/>
        </w:rPr>
        <w:t>226</w:t>
      </w:r>
      <w:r w:rsidR="00677CE0">
        <w:rPr>
          <w:rFonts w:cs="Times New Roman" w:hint="cs"/>
        </w:rPr>
        <w:t>(</w:t>
      </w:r>
      <w:r w:rsidRPr="003533C9">
        <w:t>2</w:t>
      </w:r>
      <w:r w:rsidR="00677CE0">
        <w:rPr>
          <w:lang w:val="en-US"/>
        </w:rPr>
        <w:t>)</w:t>
      </w:r>
      <w:r w:rsidRPr="003533C9">
        <w:t>, 1417–1431</w:t>
      </w:r>
      <w:r w:rsidR="00B85310">
        <w:rPr>
          <w:rFonts w:ascii="PingFang TC" w:eastAsia="PingFang TC" w:hAnsi="PingFang TC" w:cs="PingFang TC"/>
          <w:lang w:val="en-US"/>
        </w:rPr>
        <w:t>.</w:t>
      </w:r>
      <w:r>
        <w:rPr>
          <w:rFonts w:ascii="PingFang TC" w:eastAsia="PingFang TC" w:hAnsi="PingFang TC" w:cs="PingFang TC"/>
        </w:rPr>
        <w:t xml:space="preserve"> </w:t>
      </w:r>
      <w:r w:rsidRPr="003533C9">
        <w:rPr>
          <w:rFonts w:hint="eastAsia"/>
        </w:rPr>
        <w:t>d</w:t>
      </w:r>
      <w:r w:rsidRPr="003533C9">
        <w:t>oi</w:t>
      </w:r>
      <w:r>
        <w:rPr>
          <w:rFonts w:ascii="PingFang TC" w:eastAsia="PingFang TC" w:hAnsi="PingFang TC" w:cs="PingFang TC"/>
          <w:lang w:val="en-US"/>
        </w:rPr>
        <w:t xml:space="preserve">: </w:t>
      </w:r>
      <w:r w:rsidRPr="003533C9">
        <w:rPr>
          <w:rFonts w:hint="eastAsia"/>
        </w:rPr>
        <w:t>1</w:t>
      </w:r>
      <w:r w:rsidRPr="003533C9">
        <w:t>0.1093/gji/ggab181</w:t>
      </w:r>
    </w:p>
    <w:p w14:paraId="6695EC8A" w14:textId="4CCF485D" w:rsidR="007D7837" w:rsidRDefault="007378CD" w:rsidP="00225291">
      <w:pPr>
        <w:pStyle w:val="a1"/>
        <w:rPr>
          <w:rStyle w:val="a0"/>
          <w:rFonts w:asciiTheme="majorHAnsi" w:hAnsiTheme="majorHAnsi" w:cstheme="majorHAnsi"/>
          <w:lang w:val="en-US"/>
        </w:rPr>
      </w:pPr>
      <w:proofErr w:type="spellStart"/>
      <w:r>
        <w:rPr>
          <w:rStyle w:val="a0"/>
          <w:rFonts w:asciiTheme="majorHAnsi" w:hAnsiTheme="majorHAnsi" w:cstheme="majorHAnsi"/>
          <w:lang w:val="en-US"/>
        </w:rPr>
        <w:t>Adamia</w:t>
      </w:r>
      <w:proofErr w:type="spellEnd"/>
      <w:r w:rsidRPr="001863A3">
        <w:rPr>
          <w:rStyle w:val="a0"/>
          <w:rFonts w:asciiTheme="majorHAnsi" w:hAnsiTheme="majorHAnsi" w:cstheme="majorHAnsi"/>
          <w:i/>
          <w:iCs/>
          <w:lang w:val="en-US"/>
        </w:rPr>
        <w:t xml:space="preserve"> et al.,</w:t>
      </w:r>
      <w:r>
        <w:rPr>
          <w:rStyle w:val="a0"/>
          <w:rFonts w:asciiTheme="majorHAnsi" w:hAnsiTheme="majorHAnsi" w:cstheme="majorHAnsi"/>
          <w:lang w:val="en-US"/>
        </w:rPr>
        <w:t xml:space="preserve"> 2011</w:t>
      </w:r>
    </w:p>
    <w:p w14:paraId="4717ED94" w14:textId="524B1DD4" w:rsidR="007378CD" w:rsidRDefault="007378CD" w:rsidP="00225291">
      <w:pPr>
        <w:pStyle w:val="a1"/>
        <w:rPr>
          <w:rStyle w:val="a0"/>
          <w:rFonts w:asciiTheme="majorHAnsi" w:hAnsiTheme="majorHAnsi" w:cstheme="majorHAnsi"/>
          <w:szCs w:val="24"/>
          <w:lang w:val="en-US"/>
        </w:rPr>
      </w:pPr>
      <w:proofErr w:type="spellStart"/>
      <w:r w:rsidRPr="00FE396A">
        <w:rPr>
          <w:rStyle w:val="a0"/>
          <w:rFonts w:asciiTheme="majorHAnsi" w:hAnsiTheme="majorHAnsi" w:cstheme="majorHAnsi"/>
          <w:szCs w:val="24"/>
          <w:lang w:val="en-US"/>
        </w:rPr>
        <w:t>Agard</w:t>
      </w:r>
      <w:proofErr w:type="spellEnd"/>
      <w:r w:rsidRPr="00FE396A">
        <w:rPr>
          <w:rStyle w:val="a0"/>
          <w:rFonts w:asciiTheme="majorHAnsi" w:hAnsiTheme="majorHAnsi" w:cstheme="majorHAnsi"/>
          <w:szCs w:val="24"/>
          <w:lang w:val="en-US"/>
        </w:rPr>
        <w:t xml:space="preserve"> et al.</w:t>
      </w:r>
      <w:r w:rsidRPr="00FE396A">
        <w:rPr>
          <w:rStyle w:val="a0"/>
          <w:rFonts w:asciiTheme="majorHAnsi" w:hAnsiTheme="majorHAnsi" w:cstheme="majorHAnsi"/>
          <w:szCs w:val="24"/>
          <w:lang w:val="en-US"/>
        </w:rPr>
        <w:t>（</w:t>
      </w:r>
      <w:r w:rsidRPr="00FE396A">
        <w:rPr>
          <w:rStyle w:val="a0"/>
          <w:rFonts w:asciiTheme="majorHAnsi" w:hAnsiTheme="majorHAnsi" w:cstheme="majorHAnsi"/>
          <w:szCs w:val="24"/>
          <w:lang w:val="en-US"/>
        </w:rPr>
        <w:t>20</w:t>
      </w:r>
      <w:r>
        <w:rPr>
          <w:rStyle w:val="a0"/>
          <w:rFonts w:asciiTheme="majorHAnsi" w:hAnsiTheme="majorHAnsi" w:cstheme="majorHAnsi"/>
          <w:szCs w:val="24"/>
          <w:lang w:val="en-US"/>
        </w:rPr>
        <w:t>0</w:t>
      </w:r>
      <w:r w:rsidRPr="00FE396A">
        <w:rPr>
          <w:rStyle w:val="a0"/>
          <w:rFonts w:asciiTheme="majorHAnsi" w:hAnsiTheme="majorHAnsi" w:cstheme="majorHAnsi" w:hint="eastAsia"/>
          <w:szCs w:val="24"/>
          <w:lang w:val="en-US"/>
        </w:rPr>
        <w:t>5</w:t>
      </w:r>
      <w:r w:rsidRPr="00FE396A">
        <w:rPr>
          <w:rStyle w:val="a0"/>
          <w:rFonts w:asciiTheme="majorHAnsi" w:hAnsiTheme="majorHAnsi" w:cstheme="majorHAnsi"/>
          <w:szCs w:val="24"/>
          <w:lang w:val="en-US"/>
        </w:rPr>
        <w:t>）</w:t>
      </w:r>
    </w:p>
    <w:p w14:paraId="41824CF7" w14:textId="271B20E5" w:rsidR="00CB5330" w:rsidRDefault="00EA15BB" w:rsidP="00CB5330">
      <w:pPr>
        <w:pStyle w:val="a1"/>
      </w:pPr>
      <w:r w:rsidRPr="00EA15BB">
        <w:t xml:space="preserve">Angus, D. A., Wilson, D. C., Sandvol, E., &amp; Ni, J. F. (2006). Lithospheric structure of the Arabian and Eurasian collision zone in eastern Turkey froms-wave receiver functions. </w:t>
      </w:r>
      <w:r w:rsidRPr="00EA15BB">
        <w:rPr>
          <w:i/>
          <w:iCs/>
        </w:rPr>
        <w:t>Geophysical Journal International</w:t>
      </w:r>
      <w:r w:rsidRPr="00EA15BB">
        <w:t xml:space="preserve">, </w:t>
      </w:r>
      <w:r w:rsidRPr="00EA15BB">
        <w:rPr>
          <w:i/>
          <w:iCs/>
        </w:rPr>
        <w:t>166</w:t>
      </w:r>
      <w:r w:rsidRPr="00EA15BB">
        <w:t xml:space="preserve">(3), 1335–1346. </w:t>
      </w:r>
      <w:r>
        <w:fldChar w:fldCharType="begin"/>
      </w:r>
      <w:r>
        <w:instrText xml:space="preserve"> HYPERLINK "</w:instrText>
      </w:r>
      <w:r w:rsidRPr="00EA15BB">
        <w:instrText>https://doi</w:instrText>
      </w:r>
      <w:r>
        <w:instrText xml:space="preserve">" </w:instrText>
      </w:r>
      <w:r>
        <w:fldChar w:fldCharType="separate"/>
      </w:r>
      <w:r w:rsidRPr="00EA15BB">
        <w:rPr>
          <w:rStyle w:val="Hyperlink"/>
          <w:rFonts w:eastAsia="Times New Roman" w:cs="Times New Roman"/>
          <w:szCs w:val="24"/>
          <w:lang w:val="en-TW"/>
        </w:rPr>
        <w:t>doi</w:t>
      </w:r>
      <w:r>
        <w:fldChar w:fldCharType="end"/>
      </w:r>
      <w:r>
        <w:rPr>
          <w:lang w:val="en-US"/>
        </w:rPr>
        <w:t xml:space="preserve">: </w:t>
      </w:r>
      <w:r w:rsidRPr="00EA15BB">
        <w:t>10.1111/j.1365-246x.2006.03070.x</w:t>
      </w:r>
    </w:p>
    <w:p w14:paraId="2719DABD" w14:textId="27F34D08" w:rsidR="00A7094E" w:rsidRDefault="00A7094E" w:rsidP="00A7094E">
      <w:pPr>
        <w:pStyle w:val="a1"/>
      </w:pPr>
      <w:r w:rsidRPr="00A7094E">
        <w:t xml:space="preserve">Audet, P. </w:t>
      </w:r>
      <w:r w:rsidR="00677CE0">
        <w:rPr>
          <w:rFonts w:cs="Times New Roman" w:hint="cs"/>
        </w:rPr>
        <w:t>(</w:t>
      </w:r>
      <w:r w:rsidRPr="00A7094E">
        <w:t>2015</w:t>
      </w:r>
      <w:r w:rsidR="00677CE0">
        <w:rPr>
          <w:lang w:val="en-US"/>
        </w:rPr>
        <w:t>)</w:t>
      </w:r>
      <w:r w:rsidRPr="00A7094E">
        <w:t xml:space="preserve">. Layered crustal anisotropy around the San Andreas Fault near Parkfield, California. </w:t>
      </w:r>
      <w:r w:rsidRPr="00A7094E">
        <w:rPr>
          <w:i/>
          <w:iCs/>
        </w:rPr>
        <w:t>Journal of Geophysical Research: Solid Earth</w:t>
      </w:r>
      <w:r w:rsidRPr="00A7094E">
        <w:t xml:space="preserve">, </w:t>
      </w:r>
      <w:r w:rsidRPr="00A7094E">
        <w:rPr>
          <w:i/>
          <w:iCs/>
        </w:rPr>
        <w:t>120</w:t>
      </w:r>
      <w:r w:rsidR="00677CE0">
        <w:rPr>
          <w:rFonts w:cs="Times New Roman" w:hint="cs"/>
        </w:rPr>
        <w:t>(</w:t>
      </w:r>
      <w:r w:rsidRPr="00A7094E">
        <w:t>5</w:t>
      </w:r>
      <w:r w:rsidR="00677CE0">
        <w:rPr>
          <w:lang w:val="en-US"/>
        </w:rPr>
        <w:t>)</w:t>
      </w:r>
      <w:r w:rsidRPr="00A7094E">
        <w:t>, 3527–3543</w:t>
      </w:r>
      <w:r w:rsidR="00B85310">
        <w:rPr>
          <w:lang w:val="en-US"/>
        </w:rPr>
        <w:t>.</w:t>
      </w:r>
      <w:r w:rsidRPr="00A7094E">
        <w:t xml:space="preserve"> doi</w:t>
      </w:r>
      <w:r>
        <w:rPr>
          <w:lang w:val="en-US"/>
        </w:rPr>
        <w:t xml:space="preserve">: </w:t>
      </w:r>
      <w:r w:rsidRPr="00A7094E">
        <w:t>10.1002/2014jb011821</w:t>
      </w:r>
    </w:p>
    <w:p w14:paraId="6A11ED93" w14:textId="70D2D816" w:rsidR="00CB5330" w:rsidRPr="00CB5330" w:rsidRDefault="00CB5330" w:rsidP="00CB5330">
      <w:pPr>
        <w:pStyle w:val="a1"/>
      </w:pPr>
      <w:r w:rsidRPr="00CB5330">
        <w:t xml:space="preserve">Audet, P., &amp; Schaeffer, A. J. (2019). SplitPy: Software for teleseismic shear-wave splitting analysis (v0.1.0). </w:t>
      </w:r>
      <w:r w:rsidRPr="00CB5330">
        <w:rPr>
          <w:i/>
          <w:iCs/>
        </w:rPr>
        <w:t>Zenodo</w:t>
      </w:r>
      <w:r w:rsidRPr="00CB5330">
        <w:t xml:space="preserve">. </w:t>
      </w:r>
      <w:r>
        <w:fldChar w:fldCharType="begin"/>
      </w:r>
      <w:r>
        <w:instrText xml:space="preserve"> HYPERLINK "</w:instrText>
      </w:r>
      <w:r w:rsidRPr="00CB5330">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CB5330">
        <w:t xml:space="preserve">10.5281/zenodo.3564780 </w:t>
      </w:r>
    </w:p>
    <w:p w14:paraId="14FB840E" w14:textId="6E28C17F" w:rsidR="00225291" w:rsidRDefault="00225291" w:rsidP="00225291">
      <w:pPr>
        <w:pStyle w:val="a1"/>
      </w:pPr>
      <w:r w:rsidRPr="00225291">
        <w:t xml:space="preserve">Bowman, J. R., &amp; Ando, M. </w:t>
      </w:r>
      <w:r w:rsidR="00677CE0">
        <w:rPr>
          <w:rFonts w:cs="Times New Roman" w:hint="cs"/>
        </w:rPr>
        <w:t>(</w:t>
      </w:r>
      <w:r w:rsidRPr="00225291">
        <w:t>1987</w:t>
      </w:r>
      <w:r w:rsidR="00677CE0">
        <w:rPr>
          <w:lang w:val="en-US"/>
        </w:rPr>
        <w:t>)</w:t>
      </w:r>
      <w:r w:rsidRPr="00225291">
        <w:t xml:space="preserve">. Shear-wave splitting in the upper-mantle wedge above the Tonga Subduction Zone. </w:t>
      </w:r>
      <w:r w:rsidRPr="00225291">
        <w:rPr>
          <w:i/>
          <w:iCs/>
        </w:rPr>
        <w:t>Geophysical Journal International</w:t>
      </w:r>
      <w:r w:rsidRPr="00225291">
        <w:t xml:space="preserve">, </w:t>
      </w:r>
      <w:r w:rsidRPr="00225291">
        <w:rPr>
          <w:i/>
          <w:iCs/>
        </w:rPr>
        <w:t>88</w:t>
      </w:r>
      <w:r w:rsidR="00677CE0">
        <w:rPr>
          <w:rFonts w:cs="Times New Roman" w:hint="cs"/>
        </w:rPr>
        <w:t>(</w:t>
      </w:r>
      <w:r w:rsidRPr="00225291">
        <w:t>1</w:t>
      </w:r>
      <w:r w:rsidR="00677CE0">
        <w:rPr>
          <w:lang w:val="en-US"/>
        </w:rPr>
        <w:t>)</w:t>
      </w:r>
      <w:r w:rsidRPr="00225291">
        <w:t>, 25–41</w:t>
      </w:r>
      <w:r w:rsidR="00B85310">
        <w:rPr>
          <w:lang w:val="en-US"/>
        </w:rPr>
        <w:t>.</w:t>
      </w:r>
      <w:r w:rsidRPr="00225291">
        <w:t xml:space="preserve"> </w:t>
      </w:r>
      <w:hyperlink r:id="rId20" w:history="1">
        <w:r w:rsidRPr="00225291">
          <w:rPr>
            <w:rStyle w:val="Hyperlink"/>
            <w:rFonts w:eastAsia="Times New Roman" w:cs="Times New Roman"/>
            <w:szCs w:val="24"/>
            <w:lang w:val="en-TW"/>
          </w:rPr>
          <w:t>doi</w:t>
        </w:r>
      </w:hyperlink>
      <w:r>
        <w:rPr>
          <w:lang w:val="en-US"/>
        </w:rPr>
        <w:t xml:space="preserve">: </w:t>
      </w:r>
      <w:r w:rsidRPr="00225291">
        <w:t>10.1111/j.1365-246x.1987.tb01367.x</w:t>
      </w:r>
    </w:p>
    <w:p w14:paraId="2C9422A5" w14:textId="4A01D102" w:rsidR="007378CD" w:rsidRDefault="007378CD" w:rsidP="00225291">
      <w:pPr>
        <w:pStyle w:val="a1"/>
      </w:pPr>
      <w:proofErr w:type="spellStart"/>
      <w:r>
        <w:rPr>
          <w:rStyle w:val="a0"/>
          <w:rFonts w:hint="eastAsia"/>
          <w:lang w:val="en-US"/>
        </w:rPr>
        <w:t>C</w:t>
      </w:r>
      <w:r>
        <w:rPr>
          <w:rStyle w:val="a0"/>
          <w:lang w:val="en-US"/>
        </w:rPr>
        <w:t>hernyshev</w:t>
      </w:r>
      <w:proofErr w:type="spellEnd"/>
      <w:r>
        <w:rPr>
          <w:rStyle w:val="a0"/>
          <w:lang w:val="en-US"/>
        </w:rPr>
        <w:t xml:space="preserve"> </w:t>
      </w:r>
      <w:r w:rsidRPr="00723056">
        <w:rPr>
          <w:rStyle w:val="a0"/>
          <w:i/>
          <w:iCs/>
          <w:lang w:val="en-US"/>
        </w:rPr>
        <w:t>et al.,</w:t>
      </w:r>
      <w:r>
        <w:rPr>
          <w:rStyle w:val="a0"/>
          <w:lang w:val="en-US"/>
        </w:rPr>
        <w:t xml:space="preserve"> 2001</w:t>
      </w:r>
      <w:r>
        <w:rPr>
          <w:rStyle w:val="a0"/>
          <w:rFonts w:hint="eastAsia"/>
          <w:lang w:val="en-US"/>
        </w:rPr>
        <w:t>）</w:t>
      </w:r>
    </w:p>
    <w:p w14:paraId="630683CA" w14:textId="01070B5D" w:rsidR="00E10F05" w:rsidRPr="00E10F05" w:rsidRDefault="00E10F05" w:rsidP="00E10F05">
      <w:pPr>
        <w:pStyle w:val="a1"/>
      </w:pPr>
      <w:r w:rsidRPr="00E10F05">
        <w:t xml:space="preserve">Crampin, S., &amp; Gao, Y. </w:t>
      </w:r>
      <w:r w:rsidR="0007330D">
        <w:rPr>
          <w:rFonts w:cs="Times New Roman" w:hint="cs"/>
        </w:rPr>
        <w:t>(</w:t>
      </w:r>
      <w:r w:rsidRPr="00E10F05">
        <w:t>2006</w:t>
      </w:r>
      <w:r w:rsidR="0007330D">
        <w:rPr>
          <w:lang w:val="en-US"/>
        </w:rPr>
        <w:t>)</w:t>
      </w:r>
      <w:r w:rsidRPr="00E10F05">
        <w:t xml:space="preserve">. A review of techniques for measuring shear-wave splitting above small earthquakes. </w:t>
      </w:r>
      <w:r w:rsidRPr="00E10F05">
        <w:rPr>
          <w:i/>
          <w:iCs/>
        </w:rPr>
        <w:t>Physics of the Earth and Planetary Interiors</w:t>
      </w:r>
      <w:r w:rsidRPr="00E10F05">
        <w:t xml:space="preserve">, </w:t>
      </w:r>
      <w:r w:rsidRPr="00E10F05">
        <w:rPr>
          <w:i/>
          <w:iCs/>
        </w:rPr>
        <w:t>159</w:t>
      </w:r>
      <w:r w:rsidR="0007330D">
        <w:rPr>
          <w:rFonts w:cs="Times New Roman" w:hint="cs"/>
        </w:rPr>
        <w:t>(</w:t>
      </w:r>
      <w:r w:rsidRPr="00E10F05">
        <w:t>1-2</w:t>
      </w:r>
      <w:r w:rsidR="0007330D">
        <w:rPr>
          <w:lang w:val="en-US"/>
        </w:rPr>
        <w:t>)</w:t>
      </w:r>
      <w:r w:rsidRPr="00E10F05">
        <w:t>, 1–14</w:t>
      </w:r>
      <w:r w:rsidR="00B85310">
        <w:rPr>
          <w:lang w:val="en-US"/>
        </w:rPr>
        <w:t>.</w:t>
      </w:r>
      <w:r w:rsidRPr="00E10F05">
        <w:t xml:space="preserve"> </w:t>
      </w:r>
      <w:hyperlink r:id="rId21" w:history="1">
        <w:r w:rsidRPr="00E10F05">
          <w:rPr>
            <w:rStyle w:val="Hyperlink"/>
            <w:rFonts w:eastAsia="Times New Roman" w:cs="Times New Roman"/>
            <w:szCs w:val="24"/>
            <w:lang w:val="en-TW"/>
          </w:rPr>
          <w:t>doi</w:t>
        </w:r>
      </w:hyperlink>
      <w:r>
        <w:rPr>
          <w:lang w:val="en-US"/>
        </w:rPr>
        <w:t xml:space="preserve">: </w:t>
      </w:r>
      <w:r w:rsidRPr="00E10F05">
        <w:t>10.1016/j.pepi.2006.06.002</w:t>
      </w:r>
    </w:p>
    <w:p w14:paraId="74B3677B" w14:textId="0E0863B7" w:rsidR="00421B74" w:rsidRDefault="00421B74" w:rsidP="00225291">
      <w:pPr>
        <w:pStyle w:val="a1"/>
      </w:pPr>
      <w:r w:rsidRPr="00181AC0">
        <w:t xml:space="preserve">Deuss, A. </w:t>
      </w:r>
      <w:r w:rsidR="0007330D">
        <w:rPr>
          <w:rFonts w:cs="Times New Roman" w:hint="cs"/>
        </w:rPr>
        <w:t>(</w:t>
      </w:r>
      <w:r w:rsidRPr="00181AC0">
        <w:t>2014</w:t>
      </w:r>
      <w:r w:rsidR="0007330D">
        <w:rPr>
          <w:lang w:val="en-US"/>
        </w:rPr>
        <w:t>)</w:t>
      </w:r>
      <w:r w:rsidRPr="00181AC0">
        <w:t xml:space="preserve">. Heterogeneity and anisotropy of Earth's inner core. </w:t>
      </w:r>
      <w:r w:rsidRPr="00181AC0">
        <w:rPr>
          <w:i/>
          <w:iCs/>
        </w:rPr>
        <w:t>Annual Review of Earth and Planetary Sciences,</w:t>
      </w:r>
      <w:r w:rsidRPr="00181AC0">
        <w:t xml:space="preserve"> 42</w:t>
      </w:r>
      <w:r w:rsidR="0007330D">
        <w:rPr>
          <w:rFonts w:cs="Times New Roman" w:hint="cs"/>
        </w:rPr>
        <w:t>(</w:t>
      </w:r>
      <w:r w:rsidRPr="00181AC0">
        <w:t>1</w:t>
      </w:r>
      <w:r w:rsidR="0007330D">
        <w:rPr>
          <w:lang w:val="en-US"/>
        </w:rPr>
        <w:t>)</w:t>
      </w:r>
      <w:r w:rsidRPr="00181AC0">
        <w:t>, 103–126</w:t>
      </w:r>
      <w:r w:rsidR="00B85310">
        <w:rPr>
          <w:lang w:val="en-US"/>
        </w:rPr>
        <w:t>.</w:t>
      </w:r>
      <w:r w:rsidRPr="00181AC0">
        <w:t xml:space="preserve"> doi: 10.1146/annurev-earth-060313-054658</w:t>
      </w:r>
    </w:p>
    <w:p w14:paraId="640E719B" w14:textId="08CFF5F8" w:rsidR="00225291" w:rsidRDefault="00225291" w:rsidP="00225291">
      <w:pPr>
        <w:pStyle w:val="a1"/>
      </w:pPr>
      <w:r w:rsidRPr="00225291">
        <w:t xml:space="preserve">Fukao, Y. </w:t>
      </w:r>
      <w:r w:rsidR="0007330D">
        <w:rPr>
          <w:rFonts w:cs="Times New Roman" w:hint="cs"/>
        </w:rPr>
        <w:t>(</w:t>
      </w:r>
      <w:r w:rsidRPr="00225291">
        <w:t>1984</w:t>
      </w:r>
      <w:r w:rsidR="0007330D">
        <w:rPr>
          <w:lang w:val="en-US"/>
        </w:rPr>
        <w:t>)</w:t>
      </w:r>
      <w:r w:rsidR="0007330D" w:rsidRPr="00225291">
        <w:t>.</w:t>
      </w:r>
      <w:r w:rsidRPr="00225291">
        <w:t xml:space="preserve"> Evidence from core-reflected shear waves for anisotropy in the Earth's mantle. </w:t>
      </w:r>
      <w:r w:rsidRPr="00225291">
        <w:rPr>
          <w:i/>
          <w:iCs/>
        </w:rPr>
        <w:t>Nature</w:t>
      </w:r>
      <w:r w:rsidRPr="00225291">
        <w:t xml:space="preserve">, </w:t>
      </w:r>
      <w:r w:rsidRPr="00225291">
        <w:rPr>
          <w:i/>
          <w:iCs/>
        </w:rPr>
        <w:t>309</w:t>
      </w:r>
      <w:r w:rsidR="0007330D">
        <w:rPr>
          <w:rFonts w:cs="Times New Roman" w:hint="cs"/>
        </w:rPr>
        <w:t>(</w:t>
      </w:r>
      <w:r w:rsidRPr="00225291">
        <w:t>5970</w:t>
      </w:r>
      <w:r w:rsidR="0007330D">
        <w:rPr>
          <w:lang w:val="en-US"/>
        </w:rPr>
        <w:t>)</w:t>
      </w:r>
      <w:r w:rsidRPr="00225291">
        <w:t>, 695–698</w:t>
      </w:r>
      <w:r>
        <w:rPr>
          <w:lang w:val="en-US"/>
        </w:rPr>
        <w:t>,</w:t>
      </w:r>
      <w:r w:rsidRPr="00225291">
        <w:t xml:space="preserve"> </w:t>
      </w:r>
      <w:hyperlink r:id="rId22" w:history="1">
        <w:r w:rsidRPr="00225291">
          <w:rPr>
            <w:rStyle w:val="Hyperlink"/>
            <w:rFonts w:eastAsia="Times New Roman" w:cs="Times New Roman"/>
            <w:szCs w:val="24"/>
            <w:lang w:val="en-TW"/>
          </w:rPr>
          <w:t>doi</w:t>
        </w:r>
      </w:hyperlink>
      <w:r>
        <w:rPr>
          <w:lang w:val="en-US"/>
        </w:rPr>
        <w:t xml:space="preserve">: </w:t>
      </w:r>
      <w:r w:rsidRPr="00225291">
        <w:t>10.1038/309695a0</w:t>
      </w:r>
    </w:p>
    <w:p w14:paraId="2E91A7A5" w14:textId="6B578789" w:rsidR="00EA15BB" w:rsidRPr="00EA15BB" w:rsidRDefault="00EA15BB" w:rsidP="00EA15BB">
      <w:pPr>
        <w:pStyle w:val="a1"/>
        <w:rPr>
          <w:rStyle w:val="a0"/>
          <w:rFonts w:eastAsia="Times New Roman"/>
          <w:szCs w:val="20"/>
        </w:rPr>
      </w:pPr>
      <w:r w:rsidRPr="00EA15BB">
        <w:t xml:space="preserve">Gao, Y., Chen, L., Talebian, M., Wu, Z., Wang, X., Lan, H., Ai, Y., Jiang, M., Hou, G., Khatib, M. M., Xiao, W., &amp; Zhu, R. (2022). Nature and structural heterogeneities of the lithosphere control the continental deformation in the </w:t>
      </w:r>
      <w:r w:rsidRPr="00EA15BB">
        <w:lastRenderedPageBreak/>
        <w:t xml:space="preserve">northeastern and Eastern Iranian Plateau as revealed by shear-wave splitting observations. </w:t>
      </w:r>
      <w:r w:rsidRPr="00EA15BB">
        <w:rPr>
          <w:i/>
          <w:iCs/>
        </w:rPr>
        <w:t>Earth and Planetary Science Letters</w:t>
      </w:r>
      <w:r w:rsidRPr="00EA15BB">
        <w:t xml:space="preserve">, </w:t>
      </w:r>
      <w:r w:rsidRPr="00EA15BB">
        <w:rPr>
          <w:i/>
          <w:iCs/>
        </w:rPr>
        <w:t>578</w:t>
      </w:r>
      <w:r w:rsidRPr="00EA15BB">
        <w:t xml:space="preserve">, 117284.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10.1016/j.epsl.2021.117284 </w:t>
      </w:r>
    </w:p>
    <w:p w14:paraId="371BCCFF" w14:textId="166B5467" w:rsidR="007378CD" w:rsidRDefault="007378CD" w:rsidP="00225291">
      <w:pPr>
        <w:pStyle w:val="a1"/>
      </w:pPr>
      <w:r w:rsidRPr="00FE396A">
        <w:rPr>
          <w:rStyle w:val="a0"/>
          <w:rFonts w:asciiTheme="majorHAnsi" w:hAnsiTheme="majorHAnsi" w:cstheme="majorHAnsi"/>
          <w:szCs w:val="24"/>
          <w:lang w:val="en-US"/>
        </w:rPr>
        <w:t>Gelati, 1975</w:t>
      </w:r>
    </w:p>
    <w:p w14:paraId="27CA5CA9" w14:textId="00E60142" w:rsidR="004F16F1" w:rsidRDefault="004F16F1" w:rsidP="00C0205D">
      <w:pPr>
        <w:pStyle w:val="a1"/>
        <w:rPr>
          <w:lang w:val="en-US"/>
        </w:rPr>
      </w:pPr>
      <w:r>
        <w:rPr>
          <w:rFonts w:hint="eastAsia"/>
        </w:rPr>
        <w:t>G</w:t>
      </w:r>
      <w:r>
        <w:rPr>
          <w:lang w:val="en-US"/>
        </w:rPr>
        <w:t>lobal Volcanism Program, 2013. Volcanoes of the World, v.4.10.5. Venzke, E</w:t>
      </w:r>
      <w:r w:rsidR="0007330D">
        <w:rPr>
          <w:rFonts w:cs="Times New Roman" w:hint="cs"/>
        </w:rPr>
        <w:t>(</w:t>
      </w:r>
      <w:r>
        <w:rPr>
          <w:lang w:val="en-US"/>
        </w:rPr>
        <w:t>ed.</w:t>
      </w:r>
      <w:r w:rsidR="0007330D">
        <w:rPr>
          <w:lang w:val="en-US"/>
        </w:rPr>
        <w:t>)</w:t>
      </w:r>
      <w:r w:rsidR="0007330D" w:rsidRPr="00225291">
        <w:t>.</w:t>
      </w:r>
      <w:r>
        <w:rPr>
          <w:lang w:val="en-US"/>
        </w:rPr>
        <w:t xml:space="preserve"> Smithsonian Institution. Downloaded</w:t>
      </w:r>
      <w:r w:rsidR="00C0205D">
        <w:rPr>
          <w:lang w:val="en-US"/>
        </w:rPr>
        <w:t xml:space="preserve"> 09 Sep 2021</w:t>
      </w:r>
      <w:r w:rsidR="00B85310">
        <w:rPr>
          <w:lang w:val="en-US"/>
        </w:rPr>
        <w:t>.</w:t>
      </w:r>
      <w:r w:rsidR="00C0205D">
        <w:rPr>
          <w:lang w:val="en-US"/>
        </w:rPr>
        <w:t xml:space="preserve"> </w:t>
      </w:r>
      <w:proofErr w:type="spellStart"/>
      <w:r w:rsidR="00C0205D">
        <w:rPr>
          <w:lang w:val="en-US"/>
        </w:rPr>
        <w:t>doi</w:t>
      </w:r>
      <w:proofErr w:type="spellEnd"/>
      <w:r w:rsidR="00C0205D">
        <w:rPr>
          <w:lang w:val="en-US"/>
        </w:rPr>
        <w:t xml:space="preserve">: </w:t>
      </w:r>
      <w:proofErr w:type="gramStart"/>
      <w:r w:rsidR="00C0205D">
        <w:rPr>
          <w:lang w:val="en-US"/>
        </w:rPr>
        <w:t>10.5479/si.GVP,VOTW</w:t>
      </w:r>
      <w:proofErr w:type="gramEnd"/>
      <w:r w:rsidR="00C0205D">
        <w:rPr>
          <w:lang w:val="en-US"/>
        </w:rPr>
        <w:t>4-2013</w:t>
      </w:r>
    </w:p>
    <w:p w14:paraId="1F25C5E5" w14:textId="0E725BEE" w:rsidR="001E165C" w:rsidRDefault="001E165C" w:rsidP="001E165C">
      <w:pPr>
        <w:pStyle w:val="a1"/>
      </w:pPr>
      <w:r w:rsidRPr="001E165C">
        <w:t xml:space="preserve">Gök, R., Sandvol, E., Türkelli, N., Seber, D., &amp; Barazangi, M. (2003). SN attenuation in the Anatolian and Iranian Plateau and surrounding regions. </w:t>
      </w:r>
      <w:r w:rsidRPr="001E165C">
        <w:rPr>
          <w:i/>
          <w:iCs/>
        </w:rPr>
        <w:t>Geophysical Research Letters</w:t>
      </w:r>
      <w:r w:rsidRPr="001E165C">
        <w:t xml:space="preserve">, </w:t>
      </w:r>
      <w:r w:rsidRPr="001E165C">
        <w:rPr>
          <w:i/>
          <w:iCs/>
        </w:rPr>
        <w:t>30</w:t>
      </w:r>
      <w:r w:rsidRPr="001E165C">
        <w:t>(24)</w:t>
      </w:r>
      <w:r w:rsidR="00B85310">
        <w:rPr>
          <w:lang w:val="en-US"/>
        </w:rPr>
        <w:t>.</w:t>
      </w:r>
      <w:r w:rsidRPr="001E165C">
        <w:t xml:space="preserve"> </w:t>
      </w:r>
      <w:hyperlink r:id="rId23" w:history="1">
        <w:r w:rsidRPr="003F5818">
          <w:rPr>
            <w:rStyle w:val="Hyperlink"/>
            <w:rFonts w:eastAsia="Times New Roman"/>
            <w:lang w:val="en-TW"/>
          </w:rPr>
          <w:t>doi</w:t>
        </w:r>
      </w:hyperlink>
      <w:r>
        <w:rPr>
          <w:lang w:val="en-US"/>
        </w:rPr>
        <w:t xml:space="preserve">: </w:t>
      </w:r>
      <w:r w:rsidRPr="001E165C">
        <w:t>10.1029/2003gl018020</w:t>
      </w:r>
    </w:p>
    <w:p w14:paraId="543D7A59" w14:textId="1E9333B5" w:rsidR="00EA15BB" w:rsidRDefault="00EA15BB" w:rsidP="00EA15BB">
      <w:pPr>
        <w:pStyle w:val="a1"/>
      </w:pPr>
      <w:r w:rsidRPr="00EA15BB">
        <w:t xml:space="preserve">Gök, R., Pasyanos, M. E., &amp; Zor, E. (2007). Lithospheric structure of the continent-continent collision zone: Eastern Turkey. </w:t>
      </w:r>
      <w:r w:rsidRPr="00EA15BB">
        <w:rPr>
          <w:i/>
          <w:iCs/>
        </w:rPr>
        <w:t>Geophysical Journal International</w:t>
      </w:r>
      <w:r w:rsidRPr="00EA15BB">
        <w:t xml:space="preserve">, </w:t>
      </w:r>
      <w:r w:rsidRPr="00EA15BB">
        <w:rPr>
          <w:i/>
          <w:iCs/>
        </w:rPr>
        <w:t>169</w:t>
      </w:r>
      <w:r w:rsidRPr="00EA15BB">
        <w:t xml:space="preserve">(3), 1079–1088.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10.1111/j.1365-246x.2006.03288.x </w:t>
      </w:r>
    </w:p>
    <w:p w14:paraId="10337788" w14:textId="70EC5240" w:rsidR="00C32B4F" w:rsidRPr="00EA15BB" w:rsidRDefault="00C32B4F" w:rsidP="00C32B4F">
      <w:pPr>
        <w:pStyle w:val="a1"/>
      </w:pPr>
      <w:r w:rsidRPr="00C32B4F">
        <w:t xml:space="preserve">Gök, R., Mellors, R. J., Sandvol, E., Pasyanos, M., Hauk, T., Takedatsu, R., Yetirmishli, G., Teoman, U., Turkelli, N., Godoladze, T., &amp; Javakishvirli, Z. (2011). Lithospheric velocity structure of the Anatolian Plateau-Caucasus-Caspian region. </w:t>
      </w:r>
      <w:r w:rsidRPr="00C32B4F">
        <w:rPr>
          <w:i/>
          <w:iCs/>
        </w:rPr>
        <w:t>Journal of Geophysical Research</w:t>
      </w:r>
      <w:r w:rsidRPr="00C32B4F">
        <w:t xml:space="preserve">, </w:t>
      </w:r>
      <w:r w:rsidRPr="00C32B4F">
        <w:rPr>
          <w:i/>
          <w:iCs/>
        </w:rPr>
        <w:t>116</w:t>
      </w:r>
      <w:r w:rsidRPr="00C32B4F">
        <w:t xml:space="preserve">(B5).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10.1029/2009jb000837 </w:t>
      </w:r>
    </w:p>
    <w:p w14:paraId="74A791A9" w14:textId="25BB356E" w:rsidR="00A763E3" w:rsidRPr="00A763E3" w:rsidRDefault="00A763E3" w:rsidP="00A763E3">
      <w:pPr>
        <w:pStyle w:val="a1"/>
        <w:rPr>
          <w:lang w:val="en-US"/>
        </w:rPr>
      </w:pPr>
      <w:r w:rsidRPr="00A763E3">
        <w:t xml:space="preserve">Hatzfeld, D., &amp; Molnar, P. (2010). Comparisons of the kinematics and deep structures of the Zagros and Himalaya and of the Iranian and Tibetan plateaus and geodynamic implications. </w:t>
      </w:r>
      <w:r w:rsidRPr="00A763E3">
        <w:rPr>
          <w:i/>
          <w:iCs/>
        </w:rPr>
        <w:t>Reviews of Geophysics</w:t>
      </w:r>
      <w:r w:rsidRPr="00A763E3">
        <w:t xml:space="preserve">, </w:t>
      </w:r>
      <w:r w:rsidRPr="00A763E3">
        <w:rPr>
          <w:i/>
          <w:iCs/>
        </w:rPr>
        <w:t>48</w:t>
      </w:r>
      <w:r w:rsidRPr="00A763E3">
        <w:t>(2)</w:t>
      </w:r>
      <w:r w:rsidR="00B85310">
        <w:rPr>
          <w:lang w:val="en-US"/>
        </w:rPr>
        <w:t>.</w:t>
      </w:r>
      <w:r w:rsidRPr="00A763E3">
        <w:t xml:space="preserve"> </w:t>
      </w:r>
      <w:hyperlink r:id="rId24" w:history="1">
        <w:r w:rsidRPr="003F5818">
          <w:rPr>
            <w:rStyle w:val="Hyperlink"/>
            <w:rFonts w:eastAsia="Times New Roman"/>
            <w:lang w:val="en-TW"/>
          </w:rPr>
          <w:t>doi</w:t>
        </w:r>
      </w:hyperlink>
      <w:r>
        <w:rPr>
          <w:lang w:val="en-US"/>
        </w:rPr>
        <w:t xml:space="preserve">: </w:t>
      </w:r>
      <w:r w:rsidRPr="00A763E3">
        <w:t>10.1029/2009rg000304</w:t>
      </w:r>
    </w:p>
    <w:p w14:paraId="565F64AD" w14:textId="7AB4F71D" w:rsidR="009F410B" w:rsidRDefault="009F410B" w:rsidP="002D4FC4">
      <w:pPr>
        <w:pStyle w:val="a1"/>
      </w:pPr>
      <w:r w:rsidRPr="009F410B">
        <w:t xml:space="preserve">Ismaı̈l Walid Ben, &amp; Mainprice, D. </w:t>
      </w:r>
      <w:r w:rsidR="0007330D">
        <w:rPr>
          <w:rFonts w:cs="Times New Roman" w:hint="cs"/>
        </w:rPr>
        <w:t>(</w:t>
      </w:r>
      <w:r w:rsidRPr="009F410B">
        <w:t>1998</w:t>
      </w:r>
      <w:r w:rsidR="0007330D">
        <w:rPr>
          <w:lang w:val="en-US"/>
        </w:rPr>
        <w:t>)</w:t>
      </w:r>
      <w:r w:rsidRPr="009F410B">
        <w:t xml:space="preserve">. An olivine fabric database: An overview of upper mantle fabrics and seismic anisotropy. </w:t>
      </w:r>
      <w:r w:rsidRPr="009F410B">
        <w:rPr>
          <w:i/>
          <w:iCs/>
        </w:rPr>
        <w:t>Tectonophysics</w:t>
      </w:r>
      <w:r w:rsidRPr="009F410B">
        <w:t xml:space="preserve">, </w:t>
      </w:r>
      <w:r w:rsidRPr="009F410B">
        <w:rPr>
          <w:i/>
          <w:iCs/>
        </w:rPr>
        <w:t>296</w:t>
      </w:r>
      <w:r w:rsidR="0007330D">
        <w:rPr>
          <w:rFonts w:cs="Times New Roman" w:hint="cs"/>
        </w:rPr>
        <w:t>(</w:t>
      </w:r>
      <w:r w:rsidRPr="009F410B">
        <w:t>1-2</w:t>
      </w:r>
      <w:r w:rsidR="0007330D">
        <w:rPr>
          <w:lang w:val="en-US"/>
        </w:rPr>
        <w:t>)</w:t>
      </w:r>
      <w:r w:rsidRPr="009F410B">
        <w:t>, 145–157</w:t>
      </w:r>
      <w:r w:rsidR="00B85310">
        <w:rPr>
          <w:lang w:val="en-US"/>
        </w:rPr>
        <w:t>.</w:t>
      </w:r>
      <w:r w:rsidR="0007330D">
        <w:rPr>
          <w:lang w:val="en-US"/>
        </w:rPr>
        <w:t xml:space="preserve"> </w:t>
      </w:r>
      <w:proofErr w:type="spellStart"/>
      <w:r>
        <w:rPr>
          <w:lang w:val="en-US"/>
        </w:rPr>
        <w:t>doi</w:t>
      </w:r>
      <w:proofErr w:type="spellEnd"/>
      <w:r>
        <w:rPr>
          <w:lang w:val="en-US"/>
        </w:rPr>
        <w:t>:</w:t>
      </w:r>
      <w:r w:rsidRPr="009F410B">
        <w:t xml:space="preserve"> 10.1016/s0040-1951</w:t>
      </w:r>
      <w:r w:rsidR="0007330D">
        <w:rPr>
          <w:rFonts w:cs="Times New Roman" w:hint="cs"/>
        </w:rPr>
        <w:t>(</w:t>
      </w:r>
      <w:r w:rsidRPr="009F410B">
        <w:t>98</w:t>
      </w:r>
      <w:r w:rsidR="0007330D">
        <w:rPr>
          <w:lang w:val="en-US"/>
        </w:rPr>
        <w:t>)</w:t>
      </w:r>
      <w:r w:rsidRPr="009F410B">
        <w:t>00141-3</w:t>
      </w:r>
    </w:p>
    <w:p w14:paraId="0B79134B" w14:textId="3EE5CC2F" w:rsidR="007378CD" w:rsidRDefault="007378CD" w:rsidP="002D4FC4">
      <w:pPr>
        <w:pStyle w:val="a1"/>
        <w:rPr>
          <w:rFonts w:ascii="PingFang TC" w:eastAsia="PingFang TC" w:hAnsi="PingFang TC" w:cs="PingFang TC"/>
          <w:lang w:val="en-US"/>
        </w:rPr>
      </w:pPr>
      <w:proofErr w:type="spellStart"/>
      <w:r>
        <w:rPr>
          <w:rStyle w:val="a0"/>
          <w:lang w:val="en-US"/>
        </w:rPr>
        <w:t>Karapetyan</w:t>
      </w:r>
      <w:proofErr w:type="spellEnd"/>
      <w:r>
        <w:rPr>
          <w:rStyle w:val="a0"/>
          <w:lang w:val="en-US"/>
        </w:rPr>
        <w:t xml:space="preserve"> and </w:t>
      </w:r>
      <w:proofErr w:type="spellStart"/>
      <w:r>
        <w:rPr>
          <w:rStyle w:val="a0"/>
          <w:lang w:val="en-US"/>
        </w:rPr>
        <w:t>Adamyan</w:t>
      </w:r>
      <w:proofErr w:type="spellEnd"/>
      <w:r>
        <w:rPr>
          <w:rStyle w:val="a0"/>
          <w:lang w:val="en-US"/>
        </w:rPr>
        <w:t>, 1973</w:t>
      </w:r>
      <w:r>
        <w:rPr>
          <w:rStyle w:val="a0"/>
          <w:rFonts w:hint="eastAsia"/>
          <w:lang w:val="en-US"/>
        </w:rPr>
        <w:t>）。</w:t>
      </w:r>
    </w:p>
    <w:p w14:paraId="316CC78F" w14:textId="1EEF55AA" w:rsidR="0012453F" w:rsidRPr="00677CE0" w:rsidRDefault="0012453F" w:rsidP="0012453F">
      <w:pPr>
        <w:pStyle w:val="a1"/>
        <w:rPr>
          <w:rFonts w:eastAsia="PingFang TC"/>
          <w:lang w:val="en-US"/>
        </w:rPr>
      </w:pPr>
      <w:r w:rsidRPr="00677CE0">
        <w:t xml:space="preserve">Karakhanyan, A., Vernant, P., Doerflinger, E., Avagyan, A., Philip, H., Aslanyan, R., Champollion, C., Arakelyan, S., Collard, P., Baghdasaryan, H., Peyret, M., Davtyan, V., Calais, E., &amp; Masson, F. (2013). GPS constraints on continental deformation in the Armenian region and Lesser Caucasus. </w:t>
      </w:r>
      <w:r w:rsidRPr="00677CE0">
        <w:rPr>
          <w:i/>
          <w:iCs/>
        </w:rPr>
        <w:t>Tectonophysics</w:t>
      </w:r>
      <w:r w:rsidRPr="00677CE0">
        <w:t xml:space="preserve">, </w:t>
      </w:r>
      <w:r w:rsidRPr="00677CE0">
        <w:rPr>
          <w:i/>
          <w:iCs/>
        </w:rPr>
        <w:t>592</w:t>
      </w:r>
      <w:r w:rsidRPr="00677CE0">
        <w:t>, 39–45</w:t>
      </w:r>
      <w:r w:rsidR="00B85310">
        <w:rPr>
          <w:lang w:val="en-US"/>
        </w:rPr>
        <w:t>.</w:t>
      </w:r>
      <w:r>
        <w:rPr>
          <w:lang w:val="en-US"/>
        </w:rPr>
        <w:t xml:space="preserve"> </w:t>
      </w:r>
      <w:r w:rsidRPr="00677CE0">
        <w:t>doi</w:t>
      </w:r>
      <w:r>
        <w:rPr>
          <w:lang w:val="en-US"/>
        </w:rPr>
        <w:t xml:space="preserve">: </w:t>
      </w:r>
      <w:r w:rsidRPr="00677CE0">
        <w:t>10.1016/j.tecto.2013.02.002</w:t>
      </w:r>
    </w:p>
    <w:p w14:paraId="183EA5A8" w14:textId="227504AE" w:rsidR="00C32B4F" w:rsidRPr="00C32B4F" w:rsidRDefault="0012453F" w:rsidP="00C32B4F">
      <w:pPr>
        <w:pStyle w:val="a1"/>
        <w:rPr>
          <w:rStyle w:val="a0"/>
          <w:rFonts w:eastAsia="Times New Roman"/>
          <w:szCs w:val="20"/>
        </w:rPr>
      </w:pPr>
      <w:r w:rsidRPr="00DE3F30">
        <w:t xml:space="preserve">Karato, S.-ichiro, Jung, H., Katayama, I., &amp; Skemer, P. </w:t>
      </w:r>
      <w:r>
        <w:rPr>
          <w:rFonts w:eastAsia="PingFang TC" w:cs="Times New Roman" w:hint="cs"/>
        </w:rPr>
        <w:t>(</w:t>
      </w:r>
      <w:r w:rsidRPr="00DE3F30">
        <w:t>2008</w:t>
      </w:r>
      <w:r>
        <w:rPr>
          <w:lang w:val="en-US"/>
        </w:rPr>
        <w:t>)</w:t>
      </w:r>
      <w:r w:rsidRPr="00DE3F30">
        <w:t xml:space="preserve">. Geodynamic significance of seismic anisotropy of the upper mantle: New Insights From Laboratory </w:t>
      </w:r>
      <w:r w:rsidRPr="00DE3F30">
        <w:lastRenderedPageBreak/>
        <w:t xml:space="preserve">Studies. </w:t>
      </w:r>
      <w:r w:rsidRPr="00DE3F30">
        <w:rPr>
          <w:i/>
          <w:iCs/>
        </w:rPr>
        <w:t>Annual Review of Earth and Planetary Sciences</w:t>
      </w:r>
      <w:r w:rsidRPr="00DE3F30">
        <w:t xml:space="preserve">, </w:t>
      </w:r>
      <w:r w:rsidRPr="00DE3F30">
        <w:rPr>
          <w:i/>
          <w:iCs/>
        </w:rPr>
        <w:t>36</w:t>
      </w:r>
      <w:r>
        <w:rPr>
          <w:rFonts w:cs="Times New Roman" w:hint="cs"/>
        </w:rPr>
        <w:t>(</w:t>
      </w:r>
      <w:r w:rsidRPr="00DE3F30">
        <w:t>1</w:t>
      </w:r>
      <w:r w:rsidR="00B85310">
        <w:rPr>
          <w:rFonts w:eastAsia="PingFang TC" w:cs="Times New Roman" w:hint="cs"/>
        </w:rPr>
        <w:t>)</w:t>
      </w:r>
      <w:r w:rsidRPr="00DE3F30">
        <w:t>, 59–95</w:t>
      </w:r>
      <w:r w:rsidR="00B85310">
        <w:rPr>
          <w:lang w:val="en-US"/>
        </w:rPr>
        <w:t>.</w:t>
      </w:r>
      <w:r>
        <w:rPr>
          <w:lang w:val="en-US"/>
        </w:rPr>
        <w:t xml:space="preserve"> </w:t>
      </w:r>
      <w:proofErr w:type="spellStart"/>
      <w:r>
        <w:rPr>
          <w:lang w:val="en-US"/>
        </w:rPr>
        <w:t>doi</w:t>
      </w:r>
      <w:proofErr w:type="spellEnd"/>
      <w:r>
        <w:rPr>
          <w:lang w:val="en-US"/>
        </w:rPr>
        <w:t xml:space="preserve">: </w:t>
      </w:r>
      <w:r w:rsidRPr="00DE3F30">
        <w:t>10.1146/annurev.earth.36.031207.124120</w:t>
      </w:r>
    </w:p>
    <w:p w14:paraId="2B735DCA" w14:textId="0F59C01E" w:rsidR="00C32B4F" w:rsidRPr="00C32B4F" w:rsidRDefault="00C32B4F" w:rsidP="00C32B4F">
      <w:pPr>
        <w:pStyle w:val="a1"/>
      </w:pPr>
      <w:r w:rsidRPr="00C32B4F">
        <w:t xml:space="preserve">Kaviani, A., Mahmoodabadi, M., Rümpker, G., Pilia, S., Tatar, M., Nilfouroushan, F., Yamini-Fard, F., Moradi, A., &amp; Ali, M. Y. (2021). Mantle-flow diversion beneath the Iranian Plateau induced by Zagros’ Lithospheric Keel. </w:t>
      </w:r>
      <w:r w:rsidRPr="00C32B4F">
        <w:rPr>
          <w:i/>
          <w:iCs/>
        </w:rPr>
        <w:t>Scientific Reports</w:t>
      </w:r>
      <w:r w:rsidRPr="00C32B4F">
        <w:t xml:space="preserve">, </w:t>
      </w:r>
      <w:r w:rsidRPr="00C32B4F">
        <w:rPr>
          <w:i/>
          <w:iCs/>
        </w:rPr>
        <w:t>11</w:t>
      </w:r>
      <w:r w:rsidRPr="00C32B4F">
        <w:t xml:space="preserve">(1).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10.1038/s41598-021-81541-9 </w:t>
      </w:r>
    </w:p>
    <w:p w14:paraId="20F27E49" w14:textId="351C42E2" w:rsidR="0012453F" w:rsidRDefault="0012453F" w:rsidP="0012453F">
      <w:pPr>
        <w:pStyle w:val="a1"/>
        <w:rPr>
          <w:lang w:val="en-US"/>
        </w:rPr>
      </w:pPr>
      <w:r w:rsidRPr="00DF29E5">
        <w:t xml:space="preserve">Kendall, J.-M., Stuart, G. W., Ebinger, C. J., Bastow, I. D., &amp; Keir, D. </w:t>
      </w:r>
      <w:r w:rsidRPr="00677CE0">
        <w:rPr>
          <w:rFonts w:eastAsia="PingFang TC" w:cs="Times New Roman"/>
        </w:rPr>
        <w:t>(</w:t>
      </w:r>
      <w:r w:rsidRPr="00677CE0">
        <w:rPr>
          <w:rFonts w:cs="Times New Roman"/>
        </w:rPr>
        <w:t>2</w:t>
      </w:r>
      <w:r w:rsidRPr="00DF29E5">
        <w:t>005</w:t>
      </w:r>
      <w:r>
        <w:rPr>
          <w:lang w:val="en-US"/>
        </w:rPr>
        <w:t>)</w:t>
      </w:r>
      <w:r w:rsidRPr="00DF29E5">
        <w:t xml:space="preserve">. Magma-assisted rifting in Ethiopia. </w:t>
      </w:r>
      <w:r w:rsidRPr="00DF29E5">
        <w:rPr>
          <w:i/>
          <w:iCs/>
        </w:rPr>
        <w:t>Nature</w:t>
      </w:r>
      <w:r w:rsidRPr="00DF29E5">
        <w:t xml:space="preserve">, </w:t>
      </w:r>
      <w:r w:rsidRPr="00DF29E5">
        <w:rPr>
          <w:i/>
          <w:iCs/>
        </w:rPr>
        <w:t>433</w:t>
      </w:r>
      <w:r>
        <w:rPr>
          <w:i/>
          <w:iCs/>
          <w:lang w:val="en-US"/>
        </w:rPr>
        <w:t xml:space="preserve"> </w:t>
      </w:r>
      <w:r>
        <w:rPr>
          <w:rFonts w:eastAsia="PingFang TC" w:cs="Times New Roman" w:hint="cs"/>
        </w:rPr>
        <w:t>(</w:t>
      </w:r>
      <w:r w:rsidRPr="00DF29E5">
        <w:t>7022</w:t>
      </w:r>
      <w:r>
        <w:rPr>
          <w:lang w:val="en-US"/>
        </w:rPr>
        <w:t>)</w:t>
      </w:r>
      <w:r w:rsidRPr="00DF29E5">
        <w:rPr>
          <w:rFonts w:hint="eastAsia"/>
        </w:rPr>
        <w:t>,</w:t>
      </w:r>
      <w:r w:rsidRPr="00DF29E5">
        <w:t xml:space="preserve"> 146–148</w:t>
      </w:r>
      <w:r w:rsidR="00B85310">
        <w:rPr>
          <w:lang w:val="en-US"/>
        </w:rPr>
        <w:t>.</w:t>
      </w:r>
      <w:r>
        <w:rPr>
          <w:lang w:val="en-US"/>
        </w:rPr>
        <w:t xml:space="preserve"> </w:t>
      </w:r>
      <w:proofErr w:type="spellStart"/>
      <w:r>
        <w:rPr>
          <w:lang w:val="en-US"/>
        </w:rPr>
        <w:t>doi</w:t>
      </w:r>
      <w:proofErr w:type="spellEnd"/>
      <w:r>
        <w:rPr>
          <w:lang w:val="en-US"/>
        </w:rPr>
        <w:t xml:space="preserve">: </w:t>
      </w:r>
      <w:r w:rsidRPr="00DF29E5">
        <w:t>10.1038/nature03161</w:t>
      </w:r>
    </w:p>
    <w:p w14:paraId="153B2A8A" w14:textId="44A5D15B" w:rsidR="001E165C" w:rsidRDefault="001E165C" w:rsidP="001E165C">
      <w:pPr>
        <w:pStyle w:val="a1"/>
      </w:pPr>
      <w:r w:rsidRPr="001E165C">
        <w:t xml:space="preserve">Keskin, M. (2003). Magma generation by slab steepening and Breakoff beneath a subduction-accretion complex: An alternative model for collision-related volcanism in Eastern Anatolia, Turkey. </w:t>
      </w:r>
      <w:r w:rsidRPr="001E165C">
        <w:rPr>
          <w:i/>
          <w:iCs/>
        </w:rPr>
        <w:t>Geophysical Research Letters</w:t>
      </w:r>
      <w:r w:rsidRPr="001E165C">
        <w:t xml:space="preserve">, </w:t>
      </w:r>
      <w:r w:rsidRPr="001E165C">
        <w:rPr>
          <w:i/>
          <w:iCs/>
        </w:rPr>
        <w:t>30</w:t>
      </w:r>
      <w:r w:rsidRPr="001E165C">
        <w:t>(24)</w:t>
      </w:r>
      <w:r w:rsidR="00B85310">
        <w:rPr>
          <w:lang w:val="en-US"/>
        </w:rPr>
        <w:t>.</w:t>
      </w:r>
      <w:r>
        <w:rPr>
          <w:lang w:val="en-US"/>
        </w:rPr>
        <w:t xml:space="preserve"> </w:t>
      </w:r>
      <w:r w:rsidRPr="001E165C">
        <w:t>doi</w:t>
      </w:r>
      <w:r>
        <w:rPr>
          <w:lang w:val="en-US"/>
        </w:rPr>
        <w:t xml:space="preserve">: </w:t>
      </w:r>
      <w:r w:rsidRPr="001E165C">
        <w:t>10.1029/2003gl018019</w:t>
      </w:r>
    </w:p>
    <w:p w14:paraId="285D61BB" w14:textId="64A73812" w:rsidR="003356ED" w:rsidRPr="003356ED" w:rsidRDefault="003356ED" w:rsidP="003356ED">
      <w:pPr>
        <w:pStyle w:val="a1"/>
      </w:pPr>
      <w:r w:rsidRPr="003356ED">
        <w:t xml:space="preserve">Krischer, L., Megies, T., Barsch, R., Beyreuther, M., Lecocq, T., Caudron, C., &amp; Wassermann, J. (2015). ObsPy: A bridge for seismology into the Scientific Python ecosystem. </w:t>
      </w:r>
      <w:r w:rsidRPr="003356ED">
        <w:rPr>
          <w:i/>
          <w:iCs/>
        </w:rPr>
        <w:t>Computational Science &amp; Discovery</w:t>
      </w:r>
      <w:r w:rsidRPr="003356ED">
        <w:t xml:space="preserve">, </w:t>
      </w:r>
      <w:r w:rsidRPr="003356ED">
        <w:rPr>
          <w:i/>
          <w:iCs/>
        </w:rPr>
        <w:t>8</w:t>
      </w:r>
      <w:r w:rsidRPr="003356ED">
        <w:t xml:space="preserve">(1), 014003.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 xml:space="preserve">10.1088/1749-4699/8/1/014003 </w:t>
      </w:r>
    </w:p>
    <w:p w14:paraId="40FD8577" w14:textId="3063B987" w:rsidR="007378CD" w:rsidRDefault="007378CD" w:rsidP="001E165C">
      <w:pPr>
        <w:pStyle w:val="a1"/>
        <w:rPr>
          <w:rStyle w:val="a0"/>
          <w:lang w:val="en-US"/>
        </w:rPr>
      </w:pPr>
      <w:r>
        <w:rPr>
          <w:rStyle w:val="a0"/>
          <w:lang w:val="en-US"/>
        </w:rPr>
        <w:t xml:space="preserve">Lebedev </w:t>
      </w:r>
      <w:r w:rsidRPr="00723056">
        <w:rPr>
          <w:rStyle w:val="a0"/>
          <w:i/>
          <w:iCs/>
          <w:lang w:val="en-US"/>
        </w:rPr>
        <w:t>et al.,</w:t>
      </w:r>
      <w:r>
        <w:rPr>
          <w:rStyle w:val="a0"/>
          <w:lang w:val="en-US"/>
        </w:rPr>
        <w:t xml:space="preserve"> 2004</w:t>
      </w:r>
    </w:p>
    <w:p w14:paraId="55C65CBB" w14:textId="15BBC5A3" w:rsidR="00C32B4F" w:rsidRPr="00C32B4F" w:rsidRDefault="00C32B4F" w:rsidP="00C32B4F">
      <w:pPr>
        <w:pStyle w:val="a1"/>
      </w:pPr>
      <w:r w:rsidRPr="00C32B4F">
        <w:t xml:space="preserve">Legendre, C. P., Tseng, T.-L., Chen, Y.-N., Huang, T.-Y., Gung, Y.-C., Karakhanyan, A., &amp; Huang, B.-S. (2017). Complex deformation in the Caucasus region revealed by Ambient Noise Seismic Tomography. </w:t>
      </w:r>
      <w:r w:rsidRPr="00C32B4F">
        <w:rPr>
          <w:i/>
          <w:iCs/>
        </w:rPr>
        <w:t>Tectonophysics</w:t>
      </w:r>
      <w:r w:rsidRPr="00C32B4F">
        <w:t xml:space="preserve">, </w:t>
      </w:r>
      <w:r w:rsidRPr="00C32B4F">
        <w:rPr>
          <w:i/>
          <w:iCs/>
        </w:rPr>
        <w:t>712-713</w:t>
      </w:r>
      <w:r w:rsidRPr="00C32B4F">
        <w:t xml:space="preserve">, 208–220.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10.1016/j.tecto.2017.05.024 </w:t>
      </w:r>
    </w:p>
    <w:p w14:paraId="4265B536" w14:textId="00D2244F" w:rsidR="00463B85" w:rsidRDefault="00463B85" w:rsidP="00463B85">
      <w:pPr>
        <w:pStyle w:val="a1"/>
      </w:pPr>
      <w:r w:rsidRPr="00463B85">
        <w:t xml:space="preserve">Lemnifi, A. A., Elshaafi, A., Karaoğlu, Ö., Salah, M. K., Aouad, N., Reed, C. A., &amp; Yu, Y. </w:t>
      </w:r>
      <w:r w:rsidR="0007330D">
        <w:rPr>
          <w:rFonts w:cs="Times New Roman" w:hint="cs"/>
        </w:rPr>
        <w:t>(</w:t>
      </w:r>
      <w:r w:rsidRPr="00463B85">
        <w:t>2017</w:t>
      </w:r>
      <w:r w:rsidR="0007330D">
        <w:rPr>
          <w:lang w:val="en-US"/>
        </w:rPr>
        <w:t>)</w:t>
      </w:r>
      <w:r w:rsidRPr="00463B85">
        <w:t xml:space="preserve">. Complex seismic anisotropy and mantle dynamics beneath Turkey. </w:t>
      </w:r>
      <w:r w:rsidRPr="00463B85">
        <w:rPr>
          <w:i/>
          <w:iCs/>
        </w:rPr>
        <w:t>Journal of Geodynamics</w:t>
      </w:r>
      <w:r w:rsidRPr="00463B85">
        <w:t xml:space="preserve">, </w:t>
      </w:r>
      <w:r w:rsidRPr="00463B85">
        <w:rPr>
          <w:i/>
          <w:iCs/>
        </w:rPr>
        <w:t>112</w:t>
      </w:r>
      <w:r w:rsidRPr="00463B85">
        <w:t>, 31–45</w:t>
      </w:r>
      <w:r w:rsidR="00B85310">
        <w:rPr>
          <w:lang w:val="en-US"/>
        </w:rPr>
        <w:t>.</w:t>
      </w:r>
      <w:r w:rsidRPr="00463B85">
        <w:t xml:space="preserve"> </w:t>
      </w:r>
      <w:hyperlink r:id="rId25" w:history="1">
        <w:r w:rsidRPr="00463B85">
          <w:rPr>
            <w:rStyle w:val="Hyperlink"/>
            <w:rFonts w:eastAsia="Times New Roman" w:cs="Times New Roman"/>
            <w:szCs w:val="24"/>
            <w:lang w:val="en-TW"/>
          </w:rPr>
          <w:t>doi</w:t>
        </w:r>
      </w:hyperlink>
      <w:r>
        <w:rPr>
          <w:lang w:val="en-US"/>
        </w:rPr>
        <w:t xml:space="preserve">: </w:t>
      </w:r>
      <w:r w:rsidRPr="00463B85">
        <w:t>10.1016/j.jog.2017.10.004</w:t>
      </w:r>
    </w:p>
    <w:p w14:paraId="18C793EA" w14:textId="032DFD66" w:rsidR="00163FA3" w:rsidRPr="00000440" w:rsidRDefault="00163FA3" w:rsidP="00163FA3">
      <w:pPr>
        <w:pStyle w:val="a1"/>
        <w:rPr>
          <w:lang w:val="en-US"/>
        </w:rPr>
      </w:pPr>
      <w:r w:rsidRPr="00163FA3">
        <w:t xml:space="preserve">Lin, C. M., Tseng, T. L., Meliksetian, K., Karakhanyan, A., Huang, B. S., Babayan, H., Hu, J. C., Gevorgyan, M., Chang, S. F., &amp; Levonyan, A. (2020). Locally thin crust and high crustal V P / V S ratio beneath the Armenian volcanic highland of the lesser caucasus: A case for recent delamination. </w:t>
      </w:r>
      <w:r w:rsidRPr="00163FA3">
        <w:rPr>
          <w:i/>
          <w:iCs/>
        </w:rPr>
        <w:t>Journal of Geophysical Research: Solid Earth</w:t>
      </w:r>
      <w:r w:rsidRPr="00163FA3">
        <w:t xml:space="preserve">, </w:t>
      </w:r>
      <w:r w:rsidRPr="00163FA3">
        <w:rPr>
          <w:i/>
          <w:iCs/>
        </w:rPr>
        <w:t>125</w:t>
      </w:r>
      <w:r w:rsidRPr="00163FA3">
        <w:t xml:space="preserve">(9).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10.1029/2019jb019151 </w:t>
      </w:r>
    </w:p>
    <w:p w14:paraId="732BF50C" w14:textId="0EF825D6" w:rsidR="00163FA3" w:rsidRPr="00163FA3" w:rsidRDefault="00163FA3" w:rsidP="00163FA3">
      <w:pPr>
        <w:pStyle w:val="a1"/>
      </w:pPr>
      <w:r w:rsidRPr="00163FA3">
        <w:t xml:space="preserve">Lin, Y.-C., Chung, S.-L., Bingöl, A. F., Yang, L., Okrostsvaridze, A., Pang, K.-N., Lee, H.-Y., &amp; Lin, T.-H. (2020). Diachronous initiation of post-collisional </w:t>
      </w:r>
      <w:r w:rsidRPr="00163FA3">
        <w:lastRenderedPageBreak/>
        <w:t xml:space="preserve">magmatism in the arabia-eurasia collision zone. </w:t>
      </w:r>
      <w:r w:rsidRPr="00163FA3">
        <w:rPr>
          <w:i/>
          <w:iCs/>
        </w:rPr>
        <w:t>Lithos</w:t>
      </w:r>
      <w:r w:rsidRPr="00163FA3">
        <w:t xml:space="preserve">, </w:t>
      </w:r>
      <w:r w:rsidRPr="00163FA3">
        <w:rPr>
          <w:i/>
          <w:iCs/>
        </w:rPr>
        <w:t>356-357</w:t>
      </w:r>
      <w:r w:rsidRPr="00163FA3">
        <w:t>, 105394. https</w:t>
      </w:r>
      <w:r>
        <w:rPr>
          <w:lang w:val="en-US"/>
        </w:rPr>
        <w:t xml:space="preserve">: </w:t>
      </w:r>
      <w:r w:rsidRPr="00163FA3">
        <w:t xml:space="preserve">10.1016/j.lithos.2020.105394 </w:t>
      </w:r>
    </w:p>
    <w:p w14:paraId="2F609BE6" w14:textId="6786DE0C" w:rsidR="00F947A7" w:rsidRDefault="006D4559" w:rsidP="001E165C">
      <w:pPr>
        <w:pStyle w:val="a1"/>
      </w:pPr>
      <w:r w:rsidRPr="001E165C">
        <w:t>Long, M. D., &amp; Silver, P. G.</w:t>
      </w:r>
      <w:r w:rsidR="0007330D" w:rsidRPr="001E165C">
        <w:t xml:space="preserve"> </w:t>
      </w:r>
      <w:r w:rsidR="0007330D" w:rsidRPr="001E165C">
        <w:rPr>
          <w:rFonts w:hint="cs"/>
        </w:rPr>
        <w:t>(</w:t>
      </w:r>
      <w:r w:rsidRPr="001E165C">
        <w:t>2009</w:t>
      </w:r>
      <w:r w:rsidR="001E165C">
        <w:rPr>
          <w:rFonts w:eastAsia="PingFang TC" w:hint="eastAsia"/>
        </w:rPr>
        <w:t>)</w:t>
      </w:r>
      <w:r w:rsidRPr="001E165C">
        <w:t>. Shear wave splitting and mantle anisotropy:</w:t>
      </w:r>
      <w:r w:rsidR="001E165C">
        <w:rPr>
          <w:lang w:val="en-US"/>
        </w:rPr>
        <w:t xml:space="preserve"> </w:t>
      </w:r>
      <w:r w:rsidRPr="001E165C">
        <w:t>Measurements, interpretations, and New Directions. Surveys in Geophysics, 30</w:t>
      </w:r>
      <w:r w:rsidR="0007330D" w:rsidRPr="001E165C">
        <w:rPr>
          <w:rFonts w:hint="cs"/>
        </w:rPr>
        <w:t>(</w:t>
      </w:r>
      <w:r w:rsidRPr="001E165C">
        <w:t>4-5</w:t>
      </w:r>
      <w:r w:rsidR="001E165C">
        <w:rPr>
          <w:rFonts w:eastAsia="PingFang TC" w:hint="eastAsia"/>
        </w:rPr>
        <w:t>)</w:t>
      </w:r>
      <w:r w:rsidRPr="001E165C">
        <w:t>, 407–461</w:t>
      </w:r>
      <w:r w:rsidR="00B85310">
        <w:rPr>
          <w:lang w:val="en-US"/>
        </w:rPr>
        <w:t>.</w:t>
      </w:r>
      <w:r w:rsidR="00F947A7" w:rsidRPr="001E165C">
        <w:t xml:space="preserve"> doi: </w:t>
      </w:r>
      <w:r w:rsidRPr="001E165C">
        <w:t>10.1007/s10712-009-9075-1</w:t>
      </w:r>
    </w:p>
    <w:p w14:paraId="789E38C1" w14:textId="3C01714A" w:rsidR="00B01DD2" w:rsidRPr="00B01DD2" w:rsidRDefault="00B01DD2" w:rsidP="00B01DD2">
      <w:pPr>
        <w:pStyle w:val="a1"/>
        <w:rPr>
          <w:lang w:val="en-US"/>
        </w:rPr>
      </w:pPr>
      <w:r w:rsidRPr="00B01DD2">
        <w:t xml:space="preserve">Lü, Y., Ni, S., Chen, L., &amp; Chen, Q.-F. (2017). Pntomography with moho depth correction from Eastern Europe to Western China. </w:t>
      </w:r>
      <w:r w:rsidRPr="00B01DD2">
        <w:rPr>
          <w:i/>
          <w:iCs/>
        </w:rPr>
        <w:t>Journal of Geophysical Research: Solid Earth</w:t>
      </w:r>
      <w:r w:rsidRPr="00B01DD2">
        <w:t xml:space="preserve">, </w:t>
      </w:r>
      <w:r w:rsidRPr="00B01DD2">
        <w:rPr>
          <w:i/>
          <w:iCs/>
        </w:rPr>
        <w:t>122</w:t>
      </w:r>
      <w:r w:rsidRPr="00B01DD2">
        <w:t>(2), 1284–1301</w:t>
      </w:r>
      <w:r w:rsidR="00B85310">
        <w:rPr>
          <w:lang w:val="en-US"/>
        </w:rPr>
        <w:t>.</w:t>
      </w:r>
      <w:r w:rsidRPr="00B01DD2">
        <w:t xml:space="preserve"> </w:t>
      </w:r>
      <w:hyperlink r:id="rId26" w:history="1">
        <w:r w:rsidRPr="003F5818">
          <w:rPr>
            <w:rStyle w:val="Hyperlink"/>
            <w:rFonts w:eastAsia="Times New Roman"/>
            <w:lang w:val="en-TW"/>
          </w:rPr>
          <w:t>doi</w:t>
        </w:r>
      </w:hyperlink>
      <w:r>
        <w:rPr>
          <w:lang w:val="en-US"/>
        </w:rPr>
        <w:t xml:space="preserve">: </w:t>
      </w:r>
      <w:r w:rsidRPr="00B01DD2">
        <w:t>10.1002/2016jb013052</w:t>
      </w:r>
    </w:p>
    <w:p w14:paraId="07323180" w14:textId="1853A4F8" w:rsidR="00F214B8" w:rsidRDefault="00421B74" w:rsidP="00225291">
      <w:pPr>
        <w:pStyle w:val="a1"/>
        <w:rPr>
          <w:rFonts w:eastAsia="PingFang TC"/>
        </w:rPr>
      </w:pPr>
      <w:r w:rsidRPr="00181AC0">
        <w:t xml:space="preserve">Lynner, C., &amp; Long, M. D. </w:t>
      </w:r>
      <w:r w:rsidR="0007330D">
        <w:rPr>
          <w:rFonts w:cs="Times New Roman" w:hint="cs"/>
        </w:rPr>
        <w:t>(</w:t>
      </w:r>
      <w:r w:rsidRPr="00181AC0">
        <w:t>2014</w:t>
      </w:r>
      <w:r w:rsidR="001E165C">
        <w:rPr>
          <w:rFonts w:eastAsia="PingFang TC" w:hint="eastAsia"/>
        </w:rPr>
        <w:t>)</w:t>
      </w:r>
      <w:r w:rsidRPr="00181AC0">
        <w:rPr>
          <w:rFonts w:hint="eastAsia"/>
        </w:rPr>
        <w:t>.</w:t>
      </w:r>
      <w:r w:rsidRPr="00181AC0">
        <w:t xml:space="preserve"> Lowermost mantle anisotropy and deformation along the boundary of the African LLSVP. </w:t>
      </w:r>
      <w:r w:rsidRPr="00181AC0">
        <w:rPr>
          <w:i/>
          <w:iCs/>
        </w:rPr>
        <w:t>Geophysical Research Letters</w:t>
      </w:r>
      <w:r w:rsidRPr="00181AC0">
        <w:t>, 41</w:t>
      </w:r>
      <w:r w:rsidR="0007330D">
        <w:rPr>
          <w:rFonts w:cs="Times New Roman" w:hint="cs"/>
        </w:rPr>
        <w:t>(</w:t>
      </w:r>
      <w:r w:rsidRPr="00181AC0">
        <w:t>10</w:t>
      </w:r>
      <w:r w:rsidR="001E165C">
        <w:rPr>
          <w:rFonts w:eastAsia="PingFang TC" w:hint="eastAsia"/>
        </w:rPr>
        <w:t>)</w:t>
      </w:r>
      <w:r w:rsidRPr="00181AC0">
        <w:t>, 3447–3454</w:t>
      </w:r>
      <w:r w:rsidR="00B85310">
        <w:rPr>
          <w:lang w:val="en-US"/>
        </w:rPr>
        <w:t>.</w:t>
      </w:r>
      <w:r w:rsidRPr="00181AC0">
        <w:t xml:space="preserve"> doi: 10.1002/2014gl059875</w:t>
      </w:r>
    </w:p>
    <w:p w14:paraId="26FDE80B" w14:textId="70D76597" w:rsidR="0058677C" w:rsidRDefault="0058677C" w:rsidP="0058677C">
      <w:pPr>
        <w:pStyle w:val="a1"/>
      </w:pPr>
      <w:r w:rsidRPr="0058677C">
        <w:t xml:space="preserve">Mellors, R. J., Jackson, J., Myers, S., Gok, R., Priestley, K., Yetirmishli, G., Turkelli, N., &amp; Godoladze, T. (2012). Deep earthquakes beneath the Northern Caucasus: Evidence of active or recent subduction in Western Asia. </w:t>
      </w:r>
      <w:r w:rsidRPr="0058677C">
        <w:rPr>
          <w:i/>
          <w:iCs/>
        </w:rPr>
        <w:t>Bulletin of the Seismological Society of America</w:t>
      </w:r>
      <w:r w:rsidRPr="0058677C">
        <w:t xml:space="preserve">, </w:t>
      </w:r>
      <w:r w:rsidRPr="0058677C">
        <w:rPr>
          <w:i/>
          <w:iCs/>
        </w:rPr>
        <w:t>102</w:t>
      </w:r>
      <w:r w:rsidRPr="0058677C">
        <w:t>(2), 862–866</w:t>
      </w:r>
      <w:r w:rsidR="00B85310">
        <w:rPr>
          <w:lang w:val="en-US"/>
        </w:rPr>
        <w:t>.</w:t>
      </w:r>
      <w:r>
        <w:rPr>
          <w:lang w:val="en-US"/>
        </w:rPr>
        <w:t xml:space="preserve"> </w:t>
      </w:r>
      <w:r w:rsidRPr="0058677C">
        <w:t>doi</w:t>
      </w:r>
      <w:r>
        <w:rPr>
          <w:lang w:val="en-US"/>
        </w:rPr>
        <w:t xml:space="preserve">: </w:t>
      </w:r>
      <w:r w:rsidRPr="0058677C">
        <w:t>10.1785/0120110184</w:t>
      </w:r>
    </w:p>
    <w:p w14:paraId="10C4B068" w14:textId="3F140227" w:rsidR="00304C3C" w:rsidRDefault="00304C3C" w:rsidP="00304C3C">
      <w:pPr>
        <w:pStyle w:val="a1"/>
      </w:pPr>
      <w:r w:rsidRPr="00304C3C">
        <w:t xml:space="preserve">Medved, I., Polat, G., &amp; Koulakov, I. (2021). Crustal structure of the Eastern Anatolia Region (Turkey) based on seismic tomography. </w:t>
      </w:r>
      <w:r w:rsidRPr="00304C3C">
        <w:rPr>
          <w:i/>
          <w:iCs/>
        </w:rPr>
        <w:t>Geosciences</w:t>
      </w:r>
      <w:r w:rsidRPr="00304C3C">
        <w:t xml:space="preserve">, </w:t>
      </w:r>
      <w:r w:rsidRPr="00304C3C">
        <w:rPr>
          <w:i/>
          <w:iCs/>
        </w:rPr>
        <w:t>11</w:t>
      </w:r>
      <w:r w:rsidRPr="00304C3C">
        <w:t xml:space="preserve">(2), 91. </w:t>
      </w:r>
      <w:r>
        <w:fldChar w:fldCharType="begin"/>
      </w:r>
      <w:r>
        <w:instrText xml:space="preserve"> HYPERLINK "</w:instrText>
      </w:r>
      <w:r w:rsidRPr="00304C3C">
        <w:instrText>https://doi.org/10.3390/geosciences11020091</w:instrText>
      </w:r>
      <w:r>
        <w:instrText xml:space="preserve">" </w:instrText>
      </w:r>
      <w:r>
        <w:fldChar w:fldCharType="separate"/>
      </w:r>
      <w:r w:rsidRPr="009F756C">
        <w:rPr>
          <w:rStyle w:val="Hyperlink"/>
          <w:rFonts w:eastAsia="Times New Roman"/>
          <w:lang w:val="en-TW"/>
        </w:rPr>
        <w:t>doi</w:t>
      </w:r>
      <w:r>
        <w:rPr>
          <w:rStyle w:val="Hyperlink"/>
          <w:rFonts w:eastAsia="Times New Roman"/>
        </w:rPr>
        <w:t xml:space="preserve">: </w:t>
      </w:r>
      <w:r w:rsidRPr="009F756C">
        <w:rPr>
          <w:rStyle w:val="Hyperlink"/>
          <w:rFonts w:eastAsia="Times New Roman"/>
          <w:lang w:val="en-TW"/>
        </w:rPr>
        <w:t>10.3390/geosciences11020091</w:t>
      </w:r>
      <w:r>
        <w:fldChar w:fldCharType="end"/>
      </w:r>
    </w:p>
    <w:p w14:paraId="7DA367A8" w14:textId="6F5E33DB" w:rsidR="00304C3C" w:rsidRPr="00304C3C" w:rsidRDefault="00304C3C" w:rsidP="00304C3C">
      <w:pPr>
        <w:pStyle w:val="a1"/>
      </w:pPr>
      <w:r w:rsidRPr="00304C3C">
        <w:t xml:space="preserve">Mumladze, T., Forte, A. M., Cowgill, E. S., Trexler, C. C., Niemi, N. A., Burak Yıkılmaz, M., &amp; Kellogg, L. H. (2015). Subducted, detached, and torn slabs beneath the Greater Caucasus. </w:t>
      </w:r>
      <w:r w:rsidRPr="00304C3C">
        <w:rPr>
          <w:i/>
          <w:iCs/>
        </w:rPr>
        <w:t>GeoResJ</w:t>
      </w:r>
      <w:r w:rsidRPr="00304C3C">
        <w:t xml:space="preserve">, </w:t>
      </w:r>
      <w:r w:rsidRPr="00304C3C">
        <w:rPr>
          <w:i/>
          <w:iCs/>
        </w:rPr>
        <w:t>5</w:t>
      </w:r>
      <w:r w:rsidRPr="00304C3C">
        <w:t xml:space="preserve">, 36–46. </w:t>
      </w:r>
      <w:r>
        <w:fldChar w:fldCharType="begin"/>
      </w:r>
      <w:r>
        <w:instrText xml:space="preserve"> HYPERLINK "</w:instrText>
      </w:r>
      <w:r w:rsidRPr="00304C3C">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04C3C">
        <w:t xml:space="preserve">10.1016/j.grj.2014.09.004 </w:t>
      </w:r>
    </w:p>
    <w:p w14:paraId="789649B5" w14:textId="55801DC7" w:rsidR="00B01DD2" w:rsidRPr="00B01DD2" w:rsidRDefault="00B01DD2" w:rsidP="00B01DD2">
      <w:pPr>
        <w:pStyle w:val="a1"/>
        <w:rPr>
          <w:lang w:val="en-US"/>
        </w:rPr>
      </w:pPr>
      <w:r w:rsidRPr="00B01DD2">
        <w:t xml:space="preserve">Mutlu, A. K., &amp; Karabulut, H. (2011). Anisotropic PN tomography of Turkey and adjacent regions. </w:t>
      </w:r>
      <w:r w:rsidRPr="00B01DD2">
        <w:rPr>
          <w:i/>
          <w:iCs/>
        </w:rPr>
        <w:t>Geophysical Journal International</w:t>
      </w:r>
      <w:r w:rsidRPr="00B01DD2">
        <w:t xml:space="preserve">, </w:t>
      </w:r>
      <w:r w:rsidRPr="00B01DD2">
        <w:rPr>
          <w:i/>
          <w:iCs/>
        </w:rPr>
        <w:t>187</w:t>
      </w:r>
      <w:r w:rsidRPr="00B01DD2">
        <w:t>(3), 1743–1758</w:t>
      </w:r>
      <w:r w:rsidR="00B85310">
        <w:rPr>
          <w:lang w:val="en-US"/>
        </w:rPr>
        <w:t>.</w:t>
      </w:r>
      <w:r w:rsidRPr="00B01DD2">
        <w:t xml:space="preserve"> </w:t>
      </w:r>
      <w:hyperlink r:id="rId27" w:history="1">
        <w:r w:rsidRPr="003F5818">
          <w:rPr>
            <w:rStyle w:val="Hyperlink"/>
            <w:rFonts w:eastAsia="Times New Roman"/>
            <w:lang w:val="en-TW"/>
          </w:rPr>
          <w:t>doi</w:t>
        </w:r>
      </w:hyperlink>
      <w:r>
        <w:rPr>
          <w:lang w:val="en-US"/>
        </w:rPr>
        <w:t xml:space="preserve">: </w:t>
      </w:r>
      <w:r w:rsidRPr="00B01DD2">
        <w:t>10.1111/j.1365-246x.2011.05235.</w:t>
      </w:r>
    </w:p>
    <w:p w14:paraId="116332E2" w14:textId="781276EB" w:rsidR="003407AB" w:rsidRDefault="003407AB" w:rsidP="00225291">
      <w:pPr>
        <w:pStyle w:val="a1"/>
      </w:pPr>
      <w:r w:rsidRPr="003407AB">
        <w:t xml:space="preserve">Rabbel, W., &amp; Lüschen, E. </w:t>
      </w:r>
      <w:r w:rsidR="0007330D">
        <w:rPr>
          <w:rFonts w:cs="Times New Roman" w:hint="cs"/>
        </w:rPr>
        <w:t>(</w:t>
      </w:r>
      <w:r w:rsidRPr="003407AB">
        <w:t>1996</w:t>
      </w:r>
      <w:r w:rsidR="0007330D">
        <w:rPr>
          <w:lang w:val="en-US"/>
        </w:rPr>
        <w:t>)</w:t>
      </w:r>
      <w:r w:rsidRPr="003407AB">
        <w:t xml:space="preserve">. Shear wave anisotropy of laminated lower crust at the Urach Geothermal Anomaly. </w:t>
      </w:r>
      <w:r w:rsidRPr="003407AB">
        <w:rPr>
          <w:i/>
          <w:iCs/>
        </w:rPr>
        <w:t>Tectonophysics</w:t>
      </w:r>
      <w:r w:rsidRPr="003407AB">
        <w:t xml:space="preserve">, </w:t>
      </w:r>
      <w:r w:rsidRPr="003407AB">
        <w:rPr>
          <w:i/>
          <w:iCs/>
        </w:rPr>
        <w:t>264</w:t>
      </w:r>
      <w:r w:rsidR="00677CE0">
        <w:rPr>
          <w:rFonts w:eastAsia="PingFang TC" w:cs="Times New Roman" w:hint="eastAsia"/>
        </w:rPr>
        <w:t>(</w:t>
      </w:r>
      <w:r w:rsidRPr="00677CE0">
        <w:rPr>
          <w:rFonts w:cs="Times New Roman"/>
        </w:rPr>
        <w:t>1-4</w:t>
      </w:r>
      <w:r w:rsidR="00677CE0">
        <w:rPr>
          <w:rFonts w:eastAsia="PingFang TC" w:cs="Times New Roman" w:hint="eastAsia"/>
          <w:lang w:val="en-US"/>
        </w:rPr>
        <w:t>)</w:t>
      </w:r>
      <w:r w:rsidRPr="003407AB">
        <w:rPr>
          <w:rFonts w:hint="eastAsia"/>
        </w:rPr>
        <w:t>,</w:t>
      </w:r>
      <w:r w:rsidRPr="003407AB">
        <w:t xml:space="preserve"> 219–233</w:t>
      </w:r>
      <w:r w:rsidR="00B85310">
        <w:rPr>
          <w:lang w:val="en-US"/>
        </w:rPr>
        <w:t>.</w:t>
      </w:r>
      <w:r>
        <w:rPr>
          <w:lang w:val="en-US"/>
        </w:rPr>
        <w:t xml:space="preserve"> </w:t>
      </w:r>
      <w:r w:rsidRPr="003407AB">
        <w:t>doi</w:t>
      </w:r>
      <w:r>
        <w:rPr>
          <w:lang w:val="en-US"/>
        </w:rPr>
        <w:t xml:space="preserve">: </w:t>
      </w:r>
      <w:r w:rsidRPr="003407AB">
        <w:t>10.1016/s0040-1951</w:t>
      </w:r>
      <w:r w:rsidR="0007330D">
        <w:rPr>
          <w:rFonts w:cs="Times New Roman" w:hint="cs"/>
        </w:rPr>
        <w:t>(</w:t>
      </w:r>
      <w:r w:rsidRPr="003407AB">
        <w:t>96</w:t>
      </w:r>
      <w:r w:rsidR="0007330D">
        <w:rPr>
          <w:lang w:val="en-US"/>
        </w:rPr>
        <w:t>)</w:t>
      </w:r>
      <w:r w:rsidRPr="003407AB">
        <w:t>00128-x</w:t>
      </w:r>
    </w:p>
    <w:p w14:paraId="31063B9A" w14:textId="24B3CF18" w:rsidR="00677CE0" w:rsidRDefault="00677CE0" w:rsidP="00677CE0">
      <w:pPr>
        <w:pStyle w:val="a1"/>
        <w:rPr>
          <w:lang w:val="en-US"/>
        </w:rPr>
      </w:pPr>
      <w:r w:rsidRPr="00677CE0">
        <w:t xml:space="preserve">Reilinger, R., McClusky, S., Vernant, P., Lawrence, S., Ergintav, S., Cakmak, R., Ozener, H., Kadirov, F., Guliev, I., Stepanyan, R., Nadariya, M., Hahubia, G., Mahmoud, S., Sakr, K., ArRajehi, A., Paradissis, D., Al-Aydrus, A., Prilepin, M., Guseva, T., Karam, G. (2006). GPS constraints on continental deformation in the Africa-arabia-eurasia continental collision zone and implications for the </w:t>
      </w:r>
      <w:r w:rsidRPr="00677CE0">
        <w:lastRenderedPageBreak/>
        <w:t xml:space="preserve">dynamics of plate interactions. </w:t>
      </w:r>
      <w:r w:rsidRPr="00677CE0">
        <w:rPr>
          <w:i/>
          <w:iCs/>
        </w:rPr>
        <w:t>Journal of Geophysical Research: Solid Earth</w:t>
      </w:r>
      <w:r w:rsidRPr="00677CE0">
        <w:t xml:space="preserve">, </w:t>
      </w:r>
      <w:r w:rsidRPr="00677CE0">
        <w:rPr>
          <w:i/>
          <w:iCs/>
        </w:rPr>
        <w:t>111</w:t>
      </w:r>
      <w:r w:rsidRPr="00677CE0">
        <w:t>(B5)</w:t>
      </w:r>
      <w:r w:rsidR="00B85310">
        <w:rPr>
          <w:lang w:val="en-US"/>
        </w:rPr>
        <w:t>.</w:t>
      </w:r>
      <w:r w:rsidRPr="00677CE0">
        <w:t xml:space="preserve"> doi</w:t>
      </w:r>
      <w:r>
        <w:rPr>
          <w:lang w:val="en-US"/>
        </w:rPr>
        <w:t xml:space="preserve">: </w:t>
      </w:r>
      <w:r w:rsidRPr="00677CE0">
        <w:t>10.1029/2005jb004051</w:t>
      </w:r>
    </w:p>
    <w:p w14:paraId="6AB5E5A4" w14:textId="215EDAB4" w:rsidR="00B01DD2" w:rsidRDefault="00B01DD2" w:rsidP="00304C3C">
      <w:pPr>
        <w:pStyle w:val="a1"/>
      </w:pPr>
      <w:r w:rsidRPr="00B01DD2">
        <w:t xml:space="preserve">Sadeghi‐Bagherabadi, A., Margheriti, L., Aoudia, A., &amp; Sobouti, F. (2018). Seismic anisotropy and its geodynamic implications in Iran, the easternmost part of the Tethyan Belt. </w:t>
      </w:r>
      <w:r w:rsidRPr="00B01DD2">
        <w:rPr>
          <w:i/>
          <w:iCs/>
        </w:rPr>
        <w:t>Tectonics</w:t>
      </w:r>
      <w:r w:rsidRPr="00B01DD2">
        <w:t xml:space="preserve">, </w:t>
      </w:r>
      <w:r w:rsidRPr="00B01DD2">
        <w:rPr>
          <w:i/>
          <w:iCs/>
        </w:rPr>
        <w:t>37</w:t>
      </w:r>
      <w:r w:rsidRPr="00B01DD2">
        <w:t>(12), 4377–4395</w:t>
      </w:r>
      <w:r w:rsidR="00B85310">
        <w:rPr>
          <w:lang w:val="en-US"/>
        </w:rPr>
        <w:t>.</w:t>
      </w:r>
      <w:r w:rsidRPr="00B01DD2">
        <w:t xml:space="preserve"> </w:t>
      </w:r>
      <w:hyperlink r:id="rId28" w:history="1">
        <w:r w:rsidRPr="003F5818">
          <w:rPr>
            <w:rStyle w:val="Hyperlink"/>
            <w:rFonts w:eastAsia="Times New Roman"/>
            <w:lang w:val="en-TW"/>
          </w:rPr>
          <w:t>doi</w:t>
        </w:r>
      </w:hyperlink>
      <w:r>
        <w:rPr>
          <w:lang w:val="en-US"/>
        </w:rPr>
        <w:t xml:space="preserve">: </w:t>
      </w:r>
      <w:r w:rsidRPr="00B01DD2">
        <w:t>10.1029/2018tc005209</w:t>
      </w:r>
    </w:p>
    <w:p w14:paraId="513B64F8" w14:textId="47CF01B9" w:rsidR="00304C3C" w:rsidRPr="00304C3C" w:rsidRDefault="00304C3C" w:rsidP="00304C3C">
      <w:pPr>
        <w:pStyle w:val="a1"/>
        <w:rPr>
          <w:rFonts w:cs="Times New Roman"/>
          <w:color w:val="auto"/>
          <w:szCs w:val="24"/>
        </w:rPr>
      </w:pPr>
      <w:r w:rsidRPr="00304C3C">
        <w:rPr>
          <w:rFonts w:cs="Times New Roman"/>
          <w:color w:val="auto"/>
          <w:szCs w:val="24"/>
        </w:rPr>
        <w:t xml:space="preserve">Sandvol, E., Turkelli, N., Zor, E., Gok, R., Bekler, T., Gurbuz, C., Seber, D., &amp; Barazangi, M. (2003). Shear wave splitting in a young continent-continent collision: An example from eastern Turkey. </w:t>
      </w:r>
      <w:r w:rsidRPr="00304C3C">
        <w:rPr>
          <w:rFonts w:cs="Times New Roman"/>
          <w:i/>
          <w:iCs/>
          <w:color w:val="auto"/>
          <w:szCs w:val="24"/>
        </w:rPr>
        <w:t>Geophysical Research Letters</w:t>
      </w:r>
      <w:r w:rsidRPr="00304C3C">
        <w:rPr>
          <w:rFonts w:cs="Times New Roman"/>
          <w:color w:val="auto"/>
          <w:szCs w:val="24"/>
        </w:rPr>
        <w:t xml:space="preserve">, </w:t>
      </w:r>
      <w:r w:rsidRPr="00304C3C">
        <w:rPr>
          <w:rFonts w:cs="Times New Roman"/>
          <w:i/>
          <w:iCs/>
          <w:color w:val="auto"/>
          <w:szCs w:val="24"/>
        </w:rPr>
        <w:t>30</w:t>
      </w:r>
      <w:r w:rsidRPr="00304C3C">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304C3C">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304C3C">
        <w:rPr>
          <w:rFonts w:cs="Times New Roman"/>
          <w:color w:val="auto"/>
          <w:szCs w:val="24"/>
        </w:rPr>
        <w:t xml:space="preserve">10.1029/2003gl017390 </w:t>
      </w:r>
    </w:p>
    <w:p w14:paraId="70E3FD71" w14:textId="0BF85757" w:rsidR="002A1181" w:rsidRDefault="00C8732F" w:rsidP="00225291">
      <w:pPr>
        <w:pStyle w:val="a1"/>
      </w:pPr>
      <w:r w:rsidRPr="00C8732F">
        <w:t xml:space="preserve">Scholz, J.-R., Barruol, G., Fontaine, F. R., Sigloch, K., Crawford, W. C., &amp; Deen, M. </w:t>
      </w:r>
      <w:r w:rsidR="0007330D">
        <w:rPr>
          <w:rFonts w:cs="Times New Roman" w:hint="cs"/>
        </w:rPr>
        <w:t>(</w:t>
      </w:r>
      <w:r w:rsidRPr="00C8732F">
        <w:t>2016</w:t>
      </w:r>
      <w:r w:rsidR="0007330D">
        <w:rPr>
          <w:lang w:val="en-US"/>
        </w:rPr>
        <w:t>)</w:t>
      </w:r>
      <w:r w:rsidRPr="00C8732F">
        <w:t xml:space="preserve">. Orienting ocean-bottom seismometers fromp-wave and Rayleigh Wave Polarizations. </w:t>
      </w:r>
      <w:r w:rsidRPr="00C8732F">
        <w:rPr>
          <w:i/>
          <w:iCs/>
        </w:rPr>
        <w:t>Geophysical Journal International</w:t>
      </w:r>
      <w:r w:rsidRPr="00C8732F">
        <w:t xml:space="preserve">, </w:t>
      </w:r>
      <w:r w:rsidRPr="00C8732F">
        <w:rPr>
          <w:i/>
          <w:iCs/>
        </w:rPr>
        <w:t>208</w:t>
      </w:r>
      <w:r w:rsidR="0007330D">
        <w:rPr>
          <w:rFonts w:cs="Times New Roman" w:hint="cs"/>
        </w:rPr>
        <w:t>(</w:t>
      </w:r>
      <w:r w:rsidRPr="00C8732F">
        <w:t>3</w:t>
      </w:r>
      <w:r w:rsidR="00D850B6">
        <w:rPr>
          <w:lang w:val="en-US"/>
        </w:rPr>
        <w:t>)</w:t>
      </w:r>
      <w:r w:rsidRPr="00C8732F">
        <w:t>, 1277–1289</w:t>
      </w:r>
      <w:r w:rsidR="00B85310">
        <w:rPr>
          <w:lang w:val="en-US"/>
        </w:rPr>
        <w:t>.</w:t>
      </w:r>
      <w:r>
        <w:rPr>
          <w:lang w:val="en-US"/>
        </w:rPr>
        <w:t xml:space="preserve"> </w:t>
      </w:r>
      <w:r w:rsidRPr="00C8732F">
        <w:t>doi</w:t>
      </w:r>
      <w:r>
        <w:rPr>
          <w:lang w:val="en-US"/>
        </w:rPr>
        <w:t xml:space="preserve">: </w:t>
      </w:r>
      <w:r w:rsidRPr="00C8732F">
        <w:t xml:space="preserve">10.1093/gji/ggw426 </w:t>
      </w:r>
    </w:p>
    <w:p w14:paraId="042CD188" w14:textId="466EF080" w:rsidR="007378CD" w:rsidRDefault="007378CD" w:rsidP="00D85A16">
      <w:pPr>
        <w:pStyle w:val="a1"/>
        <w:ind w:left="961" w:hanging="961"/>
      </w:pPr>
      <w:r w:rsidRPr="00EE0C82">
        <w:rPr>
          <w:rStyle w:val="a0"/>
          <w:b/>
          <w:bCs/>
          <w:lang w:val="en-US"/>
        </w:rPr>
        <w:t>Seng</w:t>
      </w:r>
      <w:r w:rsidRPr="00EE0C82">
        <w:t>ö</w:t>
      </w:r>
      <w:r w:rsidRPr="00EE0C82">
        <w:rPr>
          <w:lang w:val="en-US"/>
        </w:rPr>
        <w:t>r, 1980</w:t>
      </w:r>
    </w:p>
    <w:p w14:paraId="29AEAC66" w14:textId="5937914A" w:rsidR="00D85A16" w:rsidRPr="00D85A16" w:rsidRDefault="00D85A16" w:rsidP="00D85A16">
      <w:pPr>
        <w:pStyle w:val="a1"/>
        <w:rPr>
          <w:rFonts w:cs="Times New Roman"/>
          <w:color w:val="auto"/>
          <w:szCs w:val="24"/>
        </w:rPr>
      </w:pPr>
      <w:r w:rsidRPr="00D85A16">
        <w:rPr>
          <w:rFonts w:cs="Times New Roman"/>
          <w:color w:val="auto"/>
          <w:szCs w:val="24"/>
        </w:rPr>
        <w:t xml:space="preserve">Şengör, A. M., Özeren, S., Genç, T., &amp; Zor, E. (2003). East Anatolian high plateau as a mantle-supported, north-south shortened Domal Structure. </w:t>
      </w:r>
      <w:r w:rsidRPr="00D85A16">
        <w:rPr>
          <w:rFonts w:cs="Times New Roman"/>
          <w:i/>
          <w:iCs/>
          <w:color w:val="auto"/>
          <w:szCs w:val="24"/>
        </w:rPr>
        <w:t>Geophysical Research Letters</w:t>
      </w:r>
      <w:r w:rsidRPr="00D85A16">
        <w:rPr>
          <w:rFonts w:cs="Times New Roman"/>
          <w:color w:val="auto"/>
          <w:szCs w:val="24"/>
        </w:rPr>
        <w:t xml:space="preserve">, </w:t>
      </w:r>
      <w:r w:rsidRPr="00D85A16">
        <w:rPr>
          <w:rFonts w:cs="Times New Roman"/>
          <w:i/>
          <w:iCs/>
          <w:color w:val="auto"/>
          <w:szCs w:val="24"/>
        </w:rPr>
        <w:t>30</w:t>
      </w:r>
      <w:r w:rsidRPr="00D85A16">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D85A16">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D85A16">
        <w:rPr>
          <w:rFonts w:cs="Times New Roman"/>
          <w:color w:val="auto"/>
          <w:szCs w:val="24"/>
        </w:rPr>
        <w:t xml:space="preserve">10.1029/2003gl017858 </w:t>
      </w:r>
    </w:p>
    <w:p w14:paraId="07E4DC66" w14:textId="2A0FC584" w:rsidR="00C8732F" w:rsidRDefault="002A1181" w:rsidP="00463B85">
      <w:pPr>
        <w:pStyle w:val="a1"/>
      </w:pPr>
      <w:r w:rsidRPr="002A1181">
        <w:t xml:space="preserve">Silver, P. G., &amp; Chan, W. W. </w:t>
      </w:r>
      <w:r w:rsidR="0007330D">
        <w:rPr>
          <w:rFonts w:cs="Times New Roman" w:hint="cs"/>
        </w:rPr>
        <w:t>(</w:t>
      </w:r>
      <w:r w:rsidRPr="002A1181">
        <w:t>1991</w:t>
      </w:r>
      <w:r w:rsidR="00D850B6">
        <w:rPr>
          <w:lang w:val="en-US"/>
        </w:rPr>
        <w:t>)</w:t>
      </w:r>
      <w:r w:rsidRPr="002A1181">
        <w:t xml:space="preserve">. Shear wave splitting and subcontinental mantle deformation. </w:t>
      </w:r>
      <w:r w:rsidRPr="002A1181">
        <w:rPr>
          <w:i/>
          <w:iCs/>
        </w:rPr>
        <w:t>Journal of Geophysical Research</w:t>
      </w:r>
      <w:r w:rsidRPr="002A1181">
        <w:t xml:space="preserve">, </w:t>
      </w:r>
      <w:r w:rsidRPr="002A1181">
        <w:rPr>
          <w:i/>
          <w:iCs/>
        </w:rPr>
        <w:t>96</w:t>
      </w:r>
      <w:r w:rsidR="0007330D">
        <w:rPr>
          <w:rFonts w:cs="Times New Roman" w:hint="cs"/>
        </w:rPr>
        <w:t>(</w:t>
      </w:r>
      <w:r w:rsidRPr="002A1181">
        <w:t>B10</w:t>
      </w:r>
      <w:r w:rsidR="00D850B6">
        <w:rPr>
          <w:lang w:val="en-US"/>
        </w:rPr>
        <w:t>)</w:t>
      </w:r>
      <w:r w:rsidRPr="002A1181">
        <w:t>, 16429</w:t>
      </w:r>
      <w:r w:rsidR="00B85310">
        <w:rPr>
          <w:lang w:val="en-US"/>
        </w:rPr>
        <w:t>.</w:t>
      </w:r>
      <w:r w:rsidRPr="002A1181">
        <w:t xml:space="preserve"> </w:t>
      </w:r>
      <w:hyperlink r:id="rId29" w:history="1">
        <w:r w:rsidRPr="002A1181">
          <w:rPr>
            <w:rStyle w:val="Hyperlink"/>
            <w:rFonts w:eastAsia="Times New Roman" w:cs="Times New Roman"/>
            <w:szCs w:val="24"/>
            <w:lang w:val="en-TW"/>
          </w:rPr>
          <w:t>doi</w:t>
        </w:r>
      </w:hyperlink>
      <w:r>
        <w:rPr>
          <w:lang w:val="en-US"/>
        </w:rPr>
        <w:t xml:space="preserve">: </w:t>
      </w:r>
      <w:r w:rsidRPr="002A1181">
        <w:t>10.1029/91jb00899</w:t>
      </w:r>
    </w:p>
    <w:p w14:paraId="3A1926CE" w14:textId="71F27C1B" w:rsidR="007378CD" w:rsidRPr="003407AB" w:rsidRDefault="007378CD" w:rsidP="00463B85">
      <w:pPr>
        <w:pStyle w:val="a1"/>
        <w:ind w:left="920" w:hanging="920"/>
      </w:pPr>
      <w:proofErr w:type="spellStart"/>
      <w:r>
        <w:rPr>
          <w:rFonts w:asciiTheme="majorHAnsi" w:hAnsiTheme="majorHAnsi" w:cstheme="majorHAnsi"/>
          <w:sz w:val="23"/>
          <w:szCs w:val="23"/>
          <w:lang w:val="en-US"/>
        </w:rPr>
        <w:t>Skobeltsyn</w:t>
      </w:r>
      <w:proofErr w:type="spellEnd"/>
      <w:r w:rsidRPr="0002042C">
        <w:rPr>
          <w:rFonts w:asciiTheme="majorHAnsi" w:hAnsiTheme="majorHAnsi" w:cstheme="majorHAnsi"/>
          <w:i/>
          <w:iCs/>
          <w:sz w:val="23"/>
          <w:szCs w:val="23"/>
          <w:lang w:val="en-US"/>
        </w:rPr>
        <w:t xml:space="preserve"> et al.,</w:t>
      </w:r>
      <w:r>
        <w:rPr>
          <w:rFonts w:asciiTheme="majorHAnsi" w:hAnsiTheme="majorHAnsi" w:cstheme="majorHAnsi"/>
          <w:sz w:val="23"/>
          <w:szCs w:val="23"/>
          <w:lang w:val="en-US"/>
        </w:rPr>
        <w:t xml:space="preserve"> 2014</w:t>
      </w:r>
    </w:p>
    <w:p w14:paraId="02254015" w14:textId="33E6990C" w:rsidR="00A00D6D" w:rsidRDefault="00A00D6D" w:rsidP="00165BC2">
      <w:pPr>
        <w:pStyle w:val="a1"/>
      </w:pPr>
      <w:r w:rsidRPr="00A00D6D">
        <w:t xml:space="preserve">Stein, S., &amp; Wysession, M. </w:t>
      </w:r>
      <w:r w:rsidR="0007330D">
        <w:rPr>
          <w:rFonts w:cs="Times New Roman" w:hint="cs"/>
        </w:rPr>
        <w:t>(</w:t>
      </w:r>
      <w:r w:rsidRPr="00A00D6D">
        <w:t>2011</w:t>
      </w:r>
      <w:r w:rsidR="00D850B6">
        <w:rPr>
          <w:lang w:val="en-US"/>
        </w:rPr>
        <w:t>)</w:t>
      </w:r>
      <w:r w:rsidRPr="00A00D6D">
        <w:t xml:space="preserve">. </w:t>
      </w:r>
      <w:r w:rsidRPr="00165BC2">
        <w:rPr>
          <w:i/>
          <w:iCs/>
        </w:rPr>
        <w:t>An introduction to seismology, earthquakes, and earth structure.</w:t>
      </w:r>
      <w:r w:rsidRPr="00A00D6D">
        <w:t xml:space="preserve"> Blackwell Publ</w:t>
      </w:r>
    </w:p>
    <w:p w14:paraId="4402C419" w14:textId="62087C80" w:rsidR="00D85A16" w:rsidRPr="00D85A16" w:rsidRDefault="00D85A16" w:rsidP="00D85A16">
      <w:pPr>
        <w:pStyle w:val="a1"/>
      </w:pPr>
      <w:r w:rsidRPr="00D85A16">
        <w:t xml:space="preserve">Pang, K.-N., Chung, S.-L., Zarrinkoub, M. H., Lin, Y.-C., Lee, H.-Y., Lo, C.-H., &amp; Khatib, M. M. (2013). Iranian ultrapotassic volcanism at ~11 ma signifies the initiation of post-collisional magmatism in the arabia-eurasia collision zone. </w:t>
      </w:r>
      <w:r w:rsidRPr="00D85A16">
        <w:rPr>
          <w:i/>
          <w:iCs/>
        </w:rPr>
        <w:t>Terra Nova</w:t>
      </w:r>
      <w:r w:rsidRPr="00D85A16">
        <w:t xml:space="preserve">, </w:t>
      </w:r>
      <w:r w:rsidRPr="00D85A16">
        <w:rPr>
          <w:i/>
          <w:iCs/>
        </w:rPr>
        <w:t>25</w:t>
      </w:r>
      <w:r w:rsidRPr="00D85A16">
        <w:t xml:space="preserve">(5), 405–413. </w:t>
      </w:r>
      <w:r>
        <w:fldChar w:fldCharType="begin"/>
      </w:r>
      <w:r>
        <w:instrText xml:space="preserve"> HYPERLINK "</w:instrText>
      </w:r>
      <w:r w:rsidRPr="00D85A16">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D85A16">
        <w:t xml:space="preserve">10.1111/ter.12050 </w:t>
      </w:r>
    </w:p>
    <w:p w14:paraId="3DE906F6" w14:textId="44659019" w:rsidR="00276A9B" w:rsidRDefault="00D85A16" w:rsidP="003F0031">
      <w:pPr>
        <w:pStyle w:val="a1"/>
      </w:pPr>
      <w:r w:rsidRPr="00F8415A">
        <w:t xml:space="preserve">Paul, A., Karabulut, H., Mutlu, A. K., &amp; Salaün, G. (2014). A comprehensive and densely sampled map of shear-wave azimuthal anisotropy in the aegean–anatolia region. </w:t>
      </w:r>
      <w:r w:rsidRPr="00F8415A">
        <w:rPr>
          <w:i/>
          <w:iCs/>
        </w:rPr>
        <w:t>Earth and Planetary Science Letters</w:t>
      </w:r>
      <w:r w:rsidRPr="00F8415A">
        <w:t xml:space="preserve">, 389, 14–22. </w:t>
      </w:r>
      <w:r w:rsidR="0026734F" w:rsidRPr="00F8415A">
        <w:fldChar w:fldCharType="begin"/>
      </w:r>
      <w:r w:rsidR="0026734F" w:rsidRPr="00F8415A">
        <w:instrText xml:space="preserve"> HYPERLINK "https://doi" </w:instrText>
      </w:r>
      <w:r w:rsidR="0026734F" w:rsidRPr="00F8415A">
        <w:fldChar w:fldCharType="separate"/>
      </w:r>
      <w:r w:rsidR="0026734F" w:rsidRPr="00F8415A">
        <w:rPr>
          <w:rStyle w:val="Hyperlink"/>
          <w:lang w:val="en-TW"/>
        </w:rPr>
        <w:t>doi</w:t>
      </w:r>
      <w:r w:rsidR="0026734F" w:rsidRPr="00F8415A">
        <w:fldChar w:fldCharType="end"/>
      </w:r>
      <w:r w:rsidR="0026734F" w:rsidRPr="00F8415A">
        <w:t xml:space="preserve">: </w:t>
      </w:r>
      <w:r w:rsidRPr="00F8415A">
        <w:rPr>
          <w:rFonts w:hint="eastAsia"/>
        </w:rPr>
        <w:t>1</w:t>
      </w:r>
      <w:r w:rsidRPr="00F8415A">
        <w:t>0.1016/j.epsl.2013.12.019</w:t>
      </w:r>
    </w:p>
    <w:p w14:paraId="43CC2C2A" w14:textId="0AC71DA7" w:rsidR="00CB5330" w:rsidRPr="003F0031" w:rsidRDefault="003F0031" w:rsidP="003F0031">
      <w:pPr>
        <w:pStyle w:val="a1"/>
        <w:rPr>
          <w:rStyle w:val="a0"/>
          <w:szCs w:val="20"/>
        </w:rPr>
      </w:pPr>
      <w:r w:rsidRPr="003F0031">
        <w:t xml:space="preserve">Pearce, J. A., Bender, J. F., De Long, S. E., Kidd, W. S. F., Low, P. J., Güner, Y., Saroglu, F., Yilmaz, Y., Moorbath, S., &amp; Mitchell, J. G. (1990). Genesis of collision </w:t>
      </w:r>
      <w:r w:rsidRPr="003F0031">
        <w:lastRenderedPageBreak/>
        <w:t xml:space="preserve">volcanism in Eastern Anatolia, Turkey. </w:t>
      </w:r>
      <w:r w:rsidRPr="003F0031">
        <w:rPr>
          <w:i/>
          <w:iCs/>
        </w:rPr>
        <w:t>Journal of Volcanology and Geothermal Research</w:t>
      </w:r>
      <w:r w:rsidRPr="003F0031">
        <w:t xml:space="preserve">, </w:t>
      </w:r>
      <w:r w:rsidRPr="003F0031">
        <w:rPr>
          <w:i/>
          <w:iCs/>
        </w:rPr>
        <w:t>44</w:t>
      </w:r>
      <w:r w:rsidRPr="003F0031">
        <w:t xml:space="preserve">(1-2), 189–229. </w:t>
      </w:r>
      <w:r>
        <w:fldChar w:fldCharType="begin"/>
      </w:r>
      <w:r>
        <w:instrText xml:space="preserve"> HYPERLINK "</w:instrText>
      </w:r>
      <w:r w:rsidRPr="003F0031">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3F0031">
        <w:t>10.1016/0377-0273(90)90018-b</w:t>
      </w:r>
    </w:p>
    <w:p w14:paraId="0B0D5C25" w14:textId="44BCB352" w:rsidR="00276A9B" w:rsidRPr="003F0031" w:rsidRDefault="00276A9B" w:rsidP="003F0031">
      <w:pPr>
        <w:pStyle w:val="a1"/>
        <w:rPr>
          <w:rStyle w:val="a0"/>
          <w:szCs w:val="20"/>
          <w:lang w:val="en-US"/>
        </w:rPr>
      </w:pPr>
      <w:r w:rsidRPr="00276A9B">
        <w:t xml:space="preserve">Pedregosa, F., Varoquaux , G., Gramfort, A., Michel , V., Duchesnay , E., Perrot, M., Brucher, M., Cournapeau, D., Passos, A., Vanderplas, J., Dubourg, V., Weiss, R., Prettenhofer, P., Blondel, M., Grisel, O., &amp; Thirion , B. (2011). Scikit-learn: Machine Learning in Python. </w:t>
      </w:r>
      <w:r w:rsidRPr="00276A9B">
        <w:rPr>
          <w:i/>
          <w:iCs/>
        </w:rPr>
        <w:t>Journal of Machine Learning Research</w:t>
      </w:r>
      <w:r w:rsidRPr="00276A9B">
        <w:t xml:space="preserve">, </w:t>
      </w:r>
      <w:r w:rsidRPr="00276A9B">
        <w:rPr>
          <w:i/>
          <w:iCs/>
        </w:rPr>
        <w:t>12</w:t>
      </w:r>
      <w:r w:rsidRPr="00276A9B">
        <w:t>, 2825–2830. Retrieved from http://jmlr.org/papers/v12/pedregosa11a.html</w:t>
      </w:r>
      <w:r w:rsidR="003F0031">
        <w:rPr>
          <w:lang w:val="en-US"/>
        </w:rPr>
        <w:t xml:space="preserve">. </w:t>
      </w:r>
    </w:p>
    <w:p w14:paraId="4BF5475E" w14:textId="7E1EFA41" w:rsidR="00677CE0" w:rsidRDefault="00677CE0" w:rsidP="00677CE0">
      <w:pPr>
        <w:pStyle w:val="a1"/>
      </w:pPr>
      <w:r w:rsidRPr="00677CE0">
        <w:t xml:space="preserve">Vernant, P., Nilforoushan, F., Hatzfeld, D., Abbassi, M. R., Vigny, C., Masson, F., Nankali, H., Martinod, J., Ashtiani, A., Bayer, R., Tavakoli, F., &amp; Chéry, J. (2004). Present-day crustal deformation and plate kinematics in the Middle East constrained by GPS measurements in Iran and Northern Oman. </w:t>
      </w:r>
      <w:r w:rsidRPr="00677CE0">
        <w:rPr>
          <w:i/>
          <w:iCs/>
        </w:rPr>
        <w:t>Geophysical Journal International</w:t>
      </w:r>
      <w:r w:rsidRPr="00677CE0">
        <w:t xml:space="preserve">, </w:t>
      </w:r>
      <w:r w:rsidRPr="00677CE0">
        <w:rPr>
          <w:i/>
          <w:iCs/>
        </w:rPr>
        <w:t>157</w:t>
      </w:r>
      <w:r w:rsidRPr="00677CE0">
        <w:t>(1), 381–398</w:t>
      </w:r>
      <w:r w:rsidR="00B85310">
        <w:rPr>
          <w:lang w:val="en-US"/>
        </w:rPr>
        <w:t>.</w:t>
      </w:r>
      <w:r>
        <w:rPr>
          <w:lang w:val="en-US"/>
        </w:rPr>
        <w:t xml:space="preserve"> </w:t>
      </w:r>
      <w:proofErr w:type="spellStart"/>
      <w:r>
        <w:rPr>
          <w:lang w:val="en-US"/>
        </w:rPr>
        <w:t>doi</w:t>
      </w:r>
      <w:proofErr w:type="spellEnd"/>
      <w:r>
        <w:rPr>
          <w:lang w:val="en-US"/>
        </w:rPr>
        <w:t>:</w:t>
      </w:r>
      <w:r w:rsidRPr="00677CE0">
        <w:t xml:space="preserve"> 10.1111/j.1365-246x.2004.02222.x</w:t>
      </w:r>
    </w:p>
    <w:p w14:paraId="05738927" w14:textId="3605D722" w:rsidR="003356ED" w:rsidRDefault="003356ED" w:rsidP="003356ED">
      <w:pPr>
        <w:pStyle w:val="a1"/>
      </w:pPr>
      <w:r w:rsidRPr="003356ED">
        <w:t xml:space="preserve">Wessel, P., Luis, J. F., Uieda, L., Scharroo, R., Wobbe, F., Smith, W. H., &amp; Tian, D. (2019). The generic mapping tools version 6. </w:t>
      </w:r>
      <w:r w:rsidRPr="003356ED">
        <w:rPr>
          <w:i/>
          <w:iCs/>
        </w:rPr>
        <w:t>Geochemistry, Geophysics, Geosystems</w:t>
      </w:r>
      <w:r w:rsidRPr="003356ED">
        <w:t xml:space="preserve">, </w:t>
      </w:r>
      <w:r w:rsidRPr="003356ED">
        <w:rPr>
          <w:i/>
          <w:iCs/>
        </w:rPr>
        <w:t>20</w:t>
      </w:r>
      <w:r w:rsidRPr="003356ED">
        <w:t xml:space="preserve">(11), 5556–5564.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10.1029/2019gc008515</w:t>
      </w:r>
    </w:p>
    <w:p w14:paraId="1B6B16BE" w14:textId="77777777" w:rsidR="0071647E" w:rsidRDefault="00096FFF" w:rsidP="0071647E">
      <w:pPr>
        <w:pStyle w:val="a1"/>
      </w:pPr>
      <w:r w:rsidRPr="00096FFF">
        <w:t>W</w:t>
      </w:r>
      <w:r w:rsidRPr="001A28B7">
        <w:t>ü</w:t>
      </w:r>
      <w:r w:rsidRPr="00096FFF">
        <w:t xml:space="preserve">stefeld, A., &amp; Bokelmann, G. (2007). Null detection in shear-wave splitting measurements. </w:t>
      </w:r>
      <w:r w:rsidRPr="00096FFF">
        <w:rPr>
          <w:i/>
          <w:iCs/>
        </w:rPr>
        <w:t>Bulletin of the Seismological Society of America</w:t>
      </w:r>
      <w:r w:rsidRPr="00096FFF">
        <w:t xml:space="preserve">, </w:t>
      </w:r>
      <w:r w:rsidRPr="00096FFF">
        <w:rPr>
          <w:i/>
          <w:iCs/>
        </w:rPr>
        <w:t>97</w:t>
      </w:r>
      <w:r w:rsidRPr="00096FFF">
        <w:t xml:space="preserve">(4), 1204–1211. </w:t>
      </w:r>
      <w:r>
        <w:fldChar w:fldCharType="begin"/>
      </w:r>
      <w:r>
        <w:instrText xml:space="preserve"> HYPERLINK "</w:instrText>
      </w:r>
      <w:r w:rsidRPr="00096FFF">
        <w:instrText>https://doi</w:instrText>
      </w:r>
      <w:r>
        <w:instrText xml:space="preserve">" </w:instrText>
      </w:r>
      <w:r>
        <w:fldChar w:fldCharType="separate"/>
      </w:r>
      <w:r w:rsidRPr="009F756C">
        <w:rPr>
          <w:rStyle w:val="Hyperlink"/>
          <w:rFonts w:eastAsia="Times New Roman"/>
          <w:lang w:val="en-TW"/>
        </w:rPr>
        <w:t>doi</w:t>
      </w:r>
      <w:r>
        <w:fldChar w:fldCharType="end"/>
      </w:r>
      <w:r>
        <w:rPr>
          <w:rFonts w:ascii="PingFang TC" w:eastAsia="PingFang TC" w:hAnsi="PingFang TC" w:cs="PingFang TC"/>
          <w:lang w:val="en-US"/>
        </w:rPr>
        <w:t xml:space="preserve">: </w:t>
      </w:r>
      <w:r w:rsidRPr="00096FFF">
        <w:rPr>
          <w:rFonts w:hint="eastAsia"/>
        </w:rPr>
        <w:t>1</w:t>
      </w:r>
      <w:r w:rsidRPr="00096FFF">
        <w:t>0.1785/0120060190</w:t>
      </w:r>
    </w:p>
    <w:p w14:paraId="290EF027" w14:textId="284C8A87" w:rsidR="001A28B7" w:rsidRDefault="001A28B7" w:rsidP="0071647E">
      <w:pPr>
        <w:pStyle w:val="a1"/>
      </w:pPr>
      <w:r w:rsidRPr="001A28B7">
        <w:t xml:space="preserve">Wüstefeld, A., Bokelmann, G., Barruol, G., &amp; Montagner, J.-P. (2009). Identifying global seismic anisotropy patterns by correlating shear-wave splitting and surface-wave data. </w:t>
      </w:r>
      <w:r w:rsidRPr="001A28B7">
        <w:rPr>
          <w:i/>
          <w:iCs/>
        </w:rPr>
        <w:t>Physics of the Earth and Planetary Interiors</w:t>
      </w:r>
      <w:r w:rsidRPr="001A28B7">
        <w:t xml:space="preserve">, </w:t>
      </w:r>
      <w:r w:rsidRPr="001A28B7">
        <w:rPr>
          <w:i/>
          <w:iCs/>
        </w:rPr>
        <w:t>176</w:t>
      </w:r>
      <w:r w:rsidRPr="001A28B7">
        <w:t xml:space="preserve">(3-4), 198–212. </w:t>
      </w:r>
      <w:r>
        <w:fldChar w:fldCharType="begin"/>
      </w:r>
      <w:r>
        <w:instrText xml:space="preserve"> HYPERLINK "</w:instrText>
      </w:r>
      <w:r w:rsidRPr="001A28B7">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A28B7">
        <w:t xml:space="preserve">10.1016/j.pepi.2009.05.006 </w:t>
      </w:r>
    </w:p>
    <w:p w14:paraId="262209CC" w14:textId="17D48395" w:rsidR="00163FA3" w:rsidRPr="00163FA3" w:rsidRDefault="00163FA3" w:rsidP="00163FA3">
      <w:pPr>
        <w:pStyle w:val="a1"/>
      </w:pPr>
      <w:r w:rsidRPr="00163FA3">
        <w:t xml:space="preserve">Zabelina, I., Koulakov, I., Amanatashvili, I., El Khrepy, S., &amp; Al-Arifi, N. (2016). Seismic structure of the crust and uppermost mantle beneath Caucasus based on regional earthquake tomography. </w:t>
      </w:r>
      <w:r w:rsidRPr="00163FA3">
        <w:rPr>
          <w:i/>
          <w:iCs/>
        </w:rPr>
        <w:t>Journal of Asian Earth Sciences</w:t>
      </w:r>
      <w:r w:rsidRPr="00163FA3">
        <w:t xml:space="preserve">, </w:t>
      </w:r>
      <w:r w:rsidRPr="00163FA3">
        <w:rPr>
          <w:i/>
          <w:iCs/>
        </w:rPr>
        <w:t>119</w:t>
      </w:r>
      <w:r w:rsidRPr="00163FA3">
        <w:t xml:space="preserve">, 87–99.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10.1016/j.jseaes.2016.01.010 </w:t>
      </w:r>
    </w:p>
    <w:p w14:paraId="1016835E" w14:textId="7DA26F51" w:rsidR="00B459D0" w:rsidRDefault="00B459D0" w:rsidP="00B459D0">
      <w:pPr>
        <w:pStyle w:val="a1"/>
      </w:pPr>
      <w:r w:rsidRPr="00B459D0">
        <w:t xml:space="preserve">Zimmerman, M. E., Zhang, S., Kohlstedt, D. L., &amp; Karato, S.-ichiro. </w:t>
      </w:r>
      <w:r w:rsidR="0007330D">
        <w:rPr>
          <w:rFonts w:cs="Times New Roman" w:hint="cs"/>
        </w:rPr>
        <w:t>(</w:t>
      </w:r>
      <w:r w:rsidRPr="00B459D0">
        <w:t>1999</w:t>
      </w:r>
      <w:r w:rsidR="00D850B6">
        <w:rPr>
          <w:lang w:val="en-US"/>
        </w:rPr>
        <w:t>)</w:t>
      </w:r>
      <w:r w:rsidRPr="00B459D0">
        <w:t xml:space="preserve">. Melt distribution in mantle rocks deformed in Shear. </w:t>
      </w:r>
      <w:r w:rsidRPr="00B459D0">
        <w:rPr>
          <w:i/>
          <w:iCs/>
        </w:rPr>
        <w:t>Geophysical Research Letters</w:t>
      </w:r>
      <w:r w:rsidRPr="00B459D0">
        <w:t xml:space="preserve">, </w:t>
      </w:r>
      <w:r w:rsidRPr="00B459D0">
        <w:rPr>
          <w:i/>
          <w:iCs/>
        </w:rPr>
        <w:t>26</w:t>
      </w:r>
      <w:r w:rsidR="0007330D">
        <w:rPr>
          <w:rFonts w:cs="Times New Roman" w:hint="cs"/>
        </w:rPr>
        <w:t>(</w:t>
      </w:r>
      <w:r w:rsidRPr="00B459D0">
        <w:t>10</w:t>
      </w:r>
      <w:r w:rsidR="00D850B6">
        <w:rPr>
          <w:lang w:val="en-US"/>
        </w:rPr>
        <w:t>)</w:t>
      </w:r>
      <w:r w:rsidRPr="00B459D0">
        <w:t>, 1505–1508</w:t>
      </w:r>
      <w:r w:rsidR="00B85310">
        <w:rPr>
          <w:lang w:val="en-US"/>
        </w:rPr>
        <w:t>.</w:t>
      </w:r>
      <w:r>
        <w:rPr>
          <w:lang w:val="en-US"/>
        </w:rPr>
        <w:t xml:space="preserve"> </w:t>
      </w:r>
      <w:proofErr w:type="spellStart"/>
      <w:r>
        <w:rPr>
          <w:lang w:val="en-US"/>
        </w:rPr>
        <w:t>doi</w:t>
      </w:r>
      <w:proofErr w:type="spellEnd"/>
      <w:r>
        <w:rPr>
          <w:lang w:val="en-US"/>
        </w:rPr>
        <w:t xml:space="preserve">: </w:t>
      </w:r>
      <w:r w:rsidRPr="00B459D0">
        <w:t>10.1029/1999gl900259</w:t>
      </w:r>
    </w:p>
    <w:p w14:paraId="65449D64" w14:textId="6619A4BF" w:rsidR="00163FA3" w:rsidRPr="00163FA3" w:rsidRDefault="00163FA3" w:rsidP="00163FA3">
      <w:pPr>
        <w:pStyle w:val="a1"/>
      </w:pPr>
      <w:r w:rsidRPr="00163FA3">
        <w:t xml:space="preserve">Zor, E. (2008). Tomographic evidence of slab detachment beneath eastern Turkey and the Caucasus. </w:t>
      </w:r>
      <w:r w:rsidRPr="00163FA3">
        <w:rPr>
          <w:i/>
          <w:iCs/>
        </w:rPr>
        <w:t>Geophysical Journal International</w:t>
      </w:r>
      <w:r w:rsidRPr="00163FA3">
        <w:t xml:space="preserve">, </w:t>
      </w:r>
      <w:r w:rsidRPr="00163FA3">
        <w:rPr>
          <w:i/>
          <w:iCs/>
        </w:rPr>
        <w:t>175</w:t>
      </w:r>
      <w:r w:rsidRPr="00163FA3">
        <w:t xml:space="preserve">(3), 1273–1282. </w:t>
      </w:r>
      <w:hyperlink r:id="rId30" w:history="1">
        <w:r w:rsidRPr="009F756C">
          <w:rPr>
            <w:rStyle w:val="Hyperlink"/>
            <w:rFonts w:eastAsia="Times New Roman"/>
            <w:lang w:val="en-TW"/>
          </w:rPr>
          <w:t>doi</w:t>
        </w:r>
      </w:hyperlink>
      <w:r w:rsidRPr="001E2A33">
        <w:t xml:space="preserve">: </w:t>
      </w:r>
      <w:r w:rsidRPr="00163FA3">
        <w:t xml:space="preserve">10.1111/j.1365-246x.2008.03946.x </w:t>
      </w:r>
    </w:p>
    <w:p w14:paraId="019070F3" w14:textId="77777777" w:rsidR="00163FA3" w:rsidRPr="001E2A33" w:rsidRDefault="00163FA3" w:rsidP="00B459D0">
      <w:pPr>
        <w:pStyle w:val="a1"/>
        <w:ind w:left="920" w:hanging="920"/>
        <w:rPr>
          <w:rFonts w:eastAsia="PingFang TC" w:cs="Times New Roman"/>
          <w:sz w:val="23"/>
          <w:szCs w:val="23"/>
        </w:rPr>
      </w:pPr>
    </w:p>
    <w:p w14:paraId="1B982D41" w14:textId="4EC89F34" w:rsidR="004A4052" w:rsidRPr="004A4052" w:rsidRDefault="004A4052" w:rsidP="00B459D0">
      <w:pPr>
        <w:pStyle w:val="a1"/>
        <w:rPr>
          <w:rFonts w:ascii="DFKai-SB" w:hAnsi="DFKai-SB" w:cs="DFKai-SB"/>
        </w:rPr>
      </w:pPr>
      <w:r w:rsidRPr="001E2A33">
        <w:rPr>
          <w:rFonts w:ascii="DFKai-SB" w:hAnsi="DFKai-SB" w:cs="DFKai-SB"/>
        </w:rPr>
        <w:t>林志銘</w:t>
      </w:r>
      <w:r w:rsidRPr="001E2A33">
        <w:rPr>
          <w:rFonts w:ascii="DFKai-SB" w:hAnsi="DFKai-SB" w:cs="DFKai-SB" w:hint="eastAsia"/>
        </w:rPr>
        <w:t>（</w:t>
      </w:r>
      <w:r w:rsidRPr="001E2A33">
        <w:rPr>
          <w:rFonts w:cs="Times New Roman"/>
        </w:rPr>
        <w:t>2017</w:t>
      </w:r>
      <w:r w:rsidRPr="001E2A33">
        <w:rPr>
          <w:rFonts w:cs="Times New Roman" w:hint="eastAsia"/>
        </w:rPr>
        <w:t>）</w:t>
      </w:r>
      <w:r w:rsidRPr="001E2A33">
        <w:rPr>
          <w:rFonts w:ascii="DFKai-SB" w:hAnsi="DFKai-SB" w:cs="DFKai-SB"/>
        </w:rPr>
        <w:t>，利用遠震接收函數探究小高加索與鄰近地區的地殼速度構造，</w:t>
      </w:r>
      <w:r w:rsidRPr="001E2A33">
        <w:rPr>
          <w:rFonts w:ascii="DFKai-SB" w:hAnsi="DFKai-SB" w:cs="DFKai-SB"/>
          <w:i/>
          <w:iCs/>
        </w:rPr>
        <w:t>國立台灣大學理學院地質科學研究所碩士論文</w:t>
      </w:r>
      <w:r w:rsidRPr="001E2A33">
        <w:rPr>
          <w:rFonts w:ascii="DFKai-SB" w:hAnsi="DFKai-SB" w:cs="DFKai-SB"/>
        </w:rPr>
        <w:t>，共</w:t>
      </w:r>
      <w:r w:rsidRPr="001E2A33">
        <w:rPr>
          <w:rFonts w:cs="Times New Roman"/>
        </w:rPr>
        <w:t>142</w:t>
      </w:r>
      <w:r w:rsidRPr="001E2A33">
        <w:rPr>
          <w:rFonts w:ascii="DFKai-SB" w:hAnsi="DFKai-SB" w:cs="DFKai-SB"/>
        </w:rPr>
        <w:t>頁。</w:t>
      </w:r>
    </w:p>
    <w:p w14:paraId="60662A96" w14:textId="032C48D3" w:rsidR="004E489D" w:rsidRPr="001E2A33" w:rsidRDefault="004E489D" w:rsidP="00B459D0">
      <w:pPr>
        <w:pStyle w:val="a1"/>
        <w:rPr>
          <w:rFonts w:ascii="DFKai-SB" w:hAnsi="DFKai-SB" w:cs="DFKai-SB"/>
        </w:rPr>
      </w:pPr>
      <w:r w:rsidRPr="004A4052">
        <w:rPr>
          <w:rFonts w:ascii="DFKai-SB" w:hAnsi="DFKai-SB" w:cs="DFKai-SB"/>
        </w:rPr>
        <w:t>林</w:t>
      </w:r>
      <w:r w:rsidRPr="001E2A33">
        <w:rPr>
          <w:rFonts w:ascii="DFKai-SB" w:hAnsi="DFKai-SB" w:cs="DFKai-SB"/>
        </w:rPr>
        <w:t>俞青</w:t>
      </w:r>
      <w:r w:rsidR="004A4052" w:rsidRPr="001E2A33">
        <w:rPr>
          <w:rFonts w:ascii="DFKai-SB" w:hAnsi="DFKai-SB" w:cs="DFKai-SB" w:hint="eastAsia"/>
        </w:rPr>
        <w:t>（</w:t>
      </w:r>
      <w:r w:rsidRPr="001E2A33">
        <w:rPr>
          <w:rFonts w:cs="Times New Roman"/>
        </w:rPr>
        <w:t>2010</w:t>
      </w:r>
      <w:r w:rsidR="004A4052" w:rsidRPr="001E2A33">
        <w:rPr>
          <w:rFonts w:ascii="DFKai-SB" w:hAnsi="DFKai-SB" w:cs="DFKai-SB" w:hint="eastAsia"/>
        </w:rPr>
        <w:t>）</w:t>
      </w:r>
      <w:r w:rsidRPr="001E2A33">
        <w:rPr>
          <w:rFonts w:ascii="DFKai-SB" w:hAnsi="DFKai-SB" w:cs="DFKai-SB"/>
        </w:rPr>
        <w:t>，亞美尼亞</w:t>
      </w:r>
      <w:r w:rsidR="00BA2370" w:rsidRPr="001E2A33">
        <w:rPr>
          <w:rFonts w:ascii="DFKai-SB" w:hAnsi="DFKai-SB" w:cs="DFKai-SB" w:hint="eastAsia"/>
        </w:rPr>
        <w:t>及</w:t>
      </w:r>
      <w:r w:rsidRPr="001E2A33">
        <w:rPr>
          <w:rFonts w:ascii="DFKai-SB" w:hAnsi="DFKai-SB" w:cs="DFKai-SB"/>
        </w:rPr>
        <w:t>高加索造山帶火成岩的地球化學特性與岩石成因，</w:t>
      </w:r>
      <w:r w:rsidR="00247E3B" w:rsidRPr="001E2A33">
        <w:rPr>
          <w:rFonts w:ascii="DFKai-SB" w:hAnsi="DFKai-SB" w:cs="DFKai-SB"/>
          <w:i/>
          <w:iCs/>
        </w:rPr>
        <w:t>國立台灣大學理學院地質科學研究所碩士論文</w:t>
      </w:r>
      <w:r w:rsidR="004A4052" w:rsidRPr="001E2A33">
        <w:rPr>
          <w:rFonts w:ascii="DFKai-SB" w:hAnsi="DFKai-SB" w:cs="DFKai-SB"/>
        </w:rPr>
        <w:t>，共</w:t>
      </w:r>
      <w:r w:rsidR="004A4052" w:rsidRPr="001E2A33">
        <w:rPr>
          <w:rFonts w:cs="Times New Roman"/>
        </w:rPr>
        <w:t>113</w:t>
      </w:r>
      <w:r w:rsidR="004A4052" w:rsidRPr="001E2A33">
        <w:rPr>
          <w:rFonts w:ascii="DFKai-SB" w:hAnsi="DFKai-SB" w:cs="DFKai-SB"/>
        </w:rPr>
        <w:t>頁。</w:t>
      </w:r>
    </w:p>
    <w:p w14:paraId="1BF15AAB" w14:textId="6EF6EA76" w:rsidR="00BA2370" w:rsidRPr="004A4052" w:rsidRDefault="00BA2370" w:rsidP="00BA2370">
      <w:pPr>
        <w:pStyle w:val="a1"/>
        <w:rPr>
          <w:rFonts w:ascii="DFKai-SB" w:hAnsi="DFKai-SB" w:cs="DFKai-SB"/>
          <w:lang w:val="en-US"/>
        </w:rPr>
      </w:pPr>
      <w:r>
        <w:rPr>
          <w:rFonts w:ascii="DFKai-SB" w:hAnsi="DFKai-SB" w:cs="DFKai-SB" w:hint="eastAsia"/>
        </w:rPr>
        <w:t>張宇涵</w:t>
      </w:r>
      <w:r>
        <w:rPr>
          <w:rFonts w:ascii="DFKai-SB" w:hAnsi="DFKai-SB" w:cs="DFKai-SB" w:hint="eastAsia"/>
          <w:lang w:val="en-US"/>
        </w:rPr>
        <w:t>（</w:t>
      </w:r>
      <w:r w:rsidRPr="004A4052">
        <w:rPr>
          <w:rFonts w:cs="Times New Roman"/>
          <w:lang w:val="en-US"/>
        </w:rPr>
        <w:t>201</w:t>
      </w:r>
      <w:r>
        <w:rPr>
          <w:rFonts w:cs="Times New Roman"/>
          <w:lang w:val="en-US"/>
        </w:rPr>
        <w:t>4</w:t>
      </w:r>
      <w:r>
        <w:rPr>
          <w:rFonts w:ascii="DFKai-SB" w:hAnsi="DFKai-SB" w:cs="DFKai-SB" w:hint="eastAsia"/>
          <w:lang w:val="en-US"/>
        </w:rPr>
        <w:t>）</w:t>
      </w:r>
      <w:r w:rsidRPr="004A4052">
        <w:rPr>
          <w:rFonts w:ascii="DFKai-SB" w:hAnsi="DFKai-SB" w:cs="DFKai-SB"/>
          <w:lang w:val="en-US"/>
        </w:rPr>
        <w:t>，</w:t>
      </w:r>
      <w:r>
        <w:rPr>
          <w:rFonts w:ascii="DFKai-SB" w:hAnsi="DFKai-SB" w:cs="DFKai-SB" w:hint="eastAsia"/>
          <w:lang w:val="en-US"/>
        </w:rPr>
        <w:t>喬治亞小高加索山區新生代火成岩之</w:t>
      </w:r>
      <w:r w:rsidRPr="004A4052">
        <w:rPr>
          <w:rFonts w:ascii="DFKai-SB" w:hAnsi="DFKai-SB" w:cs="DFKai-SB"/>
          <w:lang w:val="en-US"/>
        </w:rPr>
        <w:t>地球化學特性與岩石成因，</w:t>
      </w:r>
      <w:r w:rsidRPr="004A4052">
        <w:rPr>
          <w:rFonts w:ascii="DFKai-SB" w:hAnsi="DFKai-SB" w:cs="DFKai-SB"/>
          <w:i/>
          <w:iCs/>
          <w:lang w:val="en-US"/>
        </w:rPr>
        <w:t>國立台灣大學理學院地質科學研究所碩士論文</w:t>
      </w:r>
      <w:r w:rsidRPr="004A4052">
        <w:rPr>
          <w:rFonts w:ascii="DFKai-SB" w:hAnsi="DFKai-SB" w:cs="DFKai-SB"/>
          <w:lang w:val="en-US"/>
        </w:rPr>
        <w:t>，共</w:t>
      </w:r>
      <w:r w:rsidRPr="004A4052">
        <w:rPr>
          <w:rFonts w:cs="Times New Roman"/>
          <w:lang w:val="en-US"/>
        </w:rPr>
        <w:t>1</w:t>
      </w:r>
      <w:r w:rsidR="00CC4F6B">
        <w:rPr>
          <w:rFonts w:cs="Times New Roman"/>
          <w:lang w:val="en-US"/>
        </w:rPr>
        <w:t>4</w:t>
      </w:r>
      <w:r w:rsidRPr="004A4052">
        <w:rPr>
          <w:rFonts w:cs="Times New Roman"/>
          <w:lang w:val="en-US"/>
        </w:rPr>
        <w:t>3</w:t>
      </w:r>
      <w:r w:rsidRPr="004A4052">
        <w:rPr>
          <w:rFonts w:ascii="DFKai-SB" w:hAnsi="DFKai-SB" w:cs="DFKai-SB"/>
          <w:lang w:val="en-US"/>
        </w:rPr>
        <w:t>頁。</w:t>
      </w:r>
    </w:p>
    <w:p w14:paraId="2FDF6376" w14:textId="211BD419" w:rsidR="004A4052" w:rsidRPr="00BA2370" w:rsidRDefault="004A4052" w:rsidP="00B459D0">
      <w:pPr>
        <w:pStyle w:val="a1"/>
        <w:rPr>
          <w:rFonts w:ascii="DFKai-SB" w:hAnsi="DFKai-SB" w:cs="DFKai-SB"/>
          <w:lang w:val="en-US"/>
        </w:rPr>
      </w:pPr>
    </w:p>
    <w:p w14:paraId="5264D09D" w14:textId="742F4DF0" w:rsidR="00445E3C" w:rsidRDefault="00445E3C">
      <w:pPr>
        <w:spacing w:line="240" w:lineRule="auto"/>
        <w:jc w:val="left"/>
        <w:rPr>
          <w:rFonts w:eastAsia="Times New Roman"/>
          <w:kern w:val="0"/>
          <w:lang w:val="en-US"/>
        </w:rPr>
      </w:pPr>
    </w:p>
    <w:p w14:paraId="3E29314C" w14:textId="6E77AEC0" w:rsidR="00445E3C" w:rsidRDefault="00445E3C" w:rsidP="00445E3C">
      <w:pPr>
        <w:pStyle w:val="Title"/>
        <w:rPr>
          <w:lang w:val="en-US"/>
        </w:rPr>
      </w:pPr>
      <w:bookmarkStart w:id="69" w:name="_Ref97471792"/>
      <w:r>
        <w:rPr>
          <w:rFonts w:hint="eastAsia"/>
          <w:lang w:val="en-US"/>
        </w:rPr>
        <w:lastRenderedPageBreak/>
        <w:t>附錄</w:t>
      </w:r>
      <w:r>
        <w:rPr>
          <w:lang w:val="en-US"/>
        </w:rPr>
        <w:t xml:space="preserve">A </w:t>
      </w:r>
      <w:r>
        <w:rPr>
          <w:rFonts w:hint="eastAsia"/>
          <w:lang w:val="en-US"/>
        </w:rPr>
        <w:t>測站資訊</w:t>
      </w:r>
      <w:bookmarkEnd w:id="69"/>
    </w:p>
    <w:p w14:paraId="0077F0F1" w14:textId="77777777" w:rsidR="00445E3C" w:rsidRDefault="00445E3C">
      <w:pPr>
        <w:spacing w:line="240" w:lineRule="auto"/>
        <w:jc w:val="left"/>
        <w:rPr>
          <w:rFonts w:cs="Arial"/>
          <w:b/>
          <w:bCs/>
          <w:sz w:val="36"/>
          <w:szCs w:val="32"/>
          <w:lang w:val="en-US"/>
        </w:rPr>
      </w:pPr>
      <w:r>
        <w:rPr>
          <w:lang w:val="en-US"/>
        </w:rPr>
        <w:br w:type="page"/>
      </w:r>
    </w:p>
    <w:p w14:paraId="567C0279" w14:textId="2DA22EF9" w:rsidR="003407AB" w:rsidRPr="00150A92" w:rsidRDefault="00445E3C" w:rsidP="00445E3C">
      <w:pPr>
        <w:pStyle w:val="Title"/>
        <w:rPr>
          <w:lang w:val="en-US"/>
        </w:rPr>
      </w:pPr>
      <w:bookmarkStart w:id="70" w:name="_Ref97471808"/>
      <w:r>
        <w:rPr>
          <w:rFonts w:hint="eastAsia"/>
          <w:lang w:val="en-US"/>
        </w:rPr>
        <w:lastRenderedPageBreak/>
        <w:t>附錄</w:t>
      </w:r>
      <w:r>
        <w:rPr>
          <w:lang w:val="en-US"/>
        </w:rPr>
        <w:t>B</w:t>
      </w:r>
      <w:r>
        <w:rPr>
          <w:rFonts w:hint="eastAsia"/>
          <w:lang w:val="en-US"/>
        </w:rPr>
        <w:t xml:space="preserve"> </w:t>
      </w:r>
      <w:r>
        <w:rPr>
          <w:rFonts w:hint="eastAsia"/>
          <w:lang w:val="en-US"/>
        </w:rPr>
        <w:t>剪力波分離參數</w:t>
      </w:r>
      <w:bookmarkEnd w:id="70"/>
    </w:p>
    <w:sectPr w:rsidR="003407AB" w:rsidRPr="00150A92"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2FAD7" w14:textId="77777777" w:rsidR="00CC4C0F" w:rsidRDefault="00CC4C0F">
      <w:r>
        <w:separator/>
      </w:r>
    </w:p>
  </w:endnote>
  <w:endnote w:type="continuationSeparator" w:id="0">
    <w:p w14:paraId="1E251994" w14:textId="77777777" w:rsidR="00CC4C0F" w:rsidRDefault="00CC4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BBAB"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36BE">
      <w:rPr>
        <w:rStyle w:val="PageNumber"/>
        <w:noProof/>
      </w:rPr>
      <w:t>1</w:t>
    </w:r>
    <w:r>
      <w:rPr>
        <w:rStyle w:val="PageNumber"/>
      </w:rPr>
      <w:fldChar w:fldCharType="end"/>
    </w:r>
  </w:p>
  <w:p w14:paraId="4B1A4AA6" w14:textId="77777777" w:rsidR="00F41628" w:rsidRDefault="00F4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20AA5"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2612">
      <w:rPr>
        <w:rStyle w:val="PageNumber"/>
        <w:noProof/>
      </w:rPr>
      <w:t>2</w:t>
    </w:r>
    <w:r>
      <w:rPr>
        <w:rStyle w:val="PageNumber"/>
      </w:rPr>
      <w:fldChar w:fldCharType="end"/>
    </w:r>
  </w:p>
  <w:p w14:paraId="230F17F6" w14:textId="77777777" w:rsidR="00F41628" w:rsidRPr="00D000FA" w:rsidRDefault="00F4162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C5CA7" w14:textId="77777777" w:rsidR="00CC4C0F" w:rsidRDefault="00CC4C0F">
      <w:r>
        <w:separator/>
      </w:r>
    </w:p>
  </w:footnote>
  <w:footnote w:type="continuationSeparator" w:id="0">
    <w:p w14:paraId="7A2E9E4A" w14:textId="77777777" w:rsidR="00CC4C0F" w:rsidRDefault="00CC4C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3DC0ED6"/>
    <w:lvl w:ilvl="0">
      <w:start w:val="1"/>
      <w:numFmt w:val="decimal"/>
      <w:pStyle w:val="ListNumber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ListNumber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ListNumber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ListNumber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ListBullet5"/>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ListBullet4"/>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ListBullet3"/>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ListBullet2"/>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ListBullet"/>
      <w:lvlText w:val=""/>
      <w:lvlJc w:val="left"/>
      <w:pPr>
        <w:tabs>
          <w:tab w:val="num" w:pos="360"/>
        </w:tabs>
        <w:ind w:left="360" w:hanging="360"/>
      </w:pPr>
      <w:rPr>
        <w:rFonts w:ascii="Wingdings" w:hAnsi="Wingdings" w:hint="default"/>
      </w:rPr>
    </w:lvl>
  </w:abstractNum>
  <w:abstractNum w:abstractNumId="10" w15:restartNumberingAfterBreak="0">
    <w:nsid w:val="03951A97"/>
    <w:multiLevelType w:val="multilevel"/>
    <w:tmpl w:val="66F41062"/>
    <w:styleLink w:val="CurrentList18"/>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11" w15:restartNumberingAfterBreak="0">
    <w:nsid w:val="06B1641B"/>
    <w:multiLevelType w:val="multilevel"/>
    <w:tmpl w:val="37BECB2C"/>
    <w:styleLink w:val="CurrentList2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0B1F4504"/>
    <w:multiLevelType w:val="multilevel"/>
    <w:tmpl w:val="D47047EE"/>
    <w:styleLink w:val="CurrentList2"/>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pPr>
        <w:ind w:left="1985" w:hanging="1985"/>
      </w:pPr>
      <w:rPr>
        <w:rFonts w:ascii="DFKai-SB" w:eastAsia="DFKai-SB" w:hAnsi="DFKai-SB" w:hint="eastAsia"/>
        <w:b/>
        <w:i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15:restartNumberingAfterBreak="0">
    <w:nsid w:val="0F2A014D"/>
    <w:multiLevelType w:val="multilevel"/>
    <w:tmpl w:val="D3481AE0"/>
    <w:styleLink w:val="CurrentList29"/>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FullWidth"/>
      <w:suff w:val="nothing"/>
      <w:lvlText w:val="第%2節"/>
      <w:lvlJc w:val="left"/>
      <w:pPr>
        <w:ind w:left="992" w:hanging="567"/>
      </w:pPr>
      <w:rPr>
        <w:rFonts w:hint="eastAsia"/>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0F670D5B"/>
    <w:multiLevelType w:val="multilevel"/>
    <w:tmpl w:val="5A165C12"/>
    <w:styleLink w:val="CurrentList12"/>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10303C3E"/>
    <w:multiLevelType w:val="multilevel"/>
    <w:tmpl w:val="46C43E84"/>
    <w:styleLink w:val="CurrentList2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3.%2"/>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 w15:restartNumberingAfterBreak="0">
    <w:nsid w:val="11B56D24"/>
    <w:multiLevelType w:val="multilevel"/>
    <w:tmpl w:val="0409001D"/>
    <w:styleLink w:val="CurrentList1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9F74575"/>
    <w:multiLevelType w:val="multilevel"/>
    <w:tmpl w:val="9F9E14FE"/>
    <w:styleLink w:val="CurrentList4"/>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1A514441"/>
    <w:multiLevelType w:val="multilevel"/>
    <w:tmpl w:val="C8AE3588"/>
    <w:styleLink w:val="CurrentList33"/>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19" w15:restartNumberingAfterBreak="0">
    <w:nsid w:val="25166831"/>
    <w:multiLevelType w:val="multilevel"/>
    <w:tmpl w:val="CBE81FE8"/>
    <w:styleLink w:val="CurrentList22"/>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isLgl/>
      <w:lvlText w:val="%2.%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26887598"/>
    <w:multiLevelType w:val="multilevel"/>
    <w:tmpl w:val="D99024CE"/>
    <w:styleLink w:val="CurrentList3"/>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276A3EFE"/>
    <w:multiLevelType w:val="multilevel"/>
    <w:tmpl w:val="EB2A4F94"/>
    <w:styleLink w:val="CurrentList23"/>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2BAA4959"/>
    <w:multiLevelType w:val="multilevel"/>
    <w:tmpl w:val="A4108ED6"/>
    <w:styleLink w:val="CurrentList16"/>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313905CC"/>
    <w:multiLevelType w:val="multilevel"/>
    <w:tmpl w:val="7934635E"/>
    <w:styleLink w:val="CurrentList26"/>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4" w15:restartNumberingAfterBreak="0">
    <w:nsid w:val="31C63809"/>
    <w:multiLevelType w:val="multilevel"/>
    <w:tmpl w:val="7934635E"/>
    <w:styleLink w:val="CurrentList19"/>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5" w15:restartNumberingAfterBreak="0">
    <w:nsid w:val="36E12316"/>
    <w:multiLevelType w:val="multilevel"/>
    <w:tmpl w:val="4BE609FE"/>
    <w:lvl w:ilvl="0">
      <w:start w:val="1"/>
      <w:numFmt w:val="decimal"/>
      <w:pStyle w:val="Heading1"/>
      <w:lvlText w:val="第%1章"/>
      <w:lvlJc w:val="left"/>
      <w:pPr>
        <w:tabs>
          <w:tab w:val="num" w:pos="1985"/>
        </w:tabs>
        <w:ind w:left="1985" w:hanging="1505"/>
      </w:pPr>
      <w:rPr>
        <w:rFonts w:ascii="Times New Roman" w:eastAsia="DFKai-SB" w:hAnsi="Times New Roman" w:hint="eastAsia"/>
        <w:b/>
        <w:i w:val="0"/>
        <w:color w:val="auto"/>
        <w:sz w:val="36"/>
      </w:rPr>
    </w:lvl>
    <w:lvl w:ilvl="1">
      <w:start w:val="1"/>
      <w:numFmt w:val="decimal"/>
      <w:pStyle w:val="Heading2"/>
      <w:lvlText w:val="%1.%2"/>
      <w:lvlJc w:val="left"/>
      <w:pPr>
        <w:ind w:left="851" w:hanging="851"/>
      </w:pPr>
      <w:rPr>
        <w:rFonts w:ascii="Times New Roman" w:hAnsi="Times New Roman" w:hint="default"/>
        <w:b/>
        <w:i w:val="0"/>
        <w:sz w:val="32"/>
      </w:rPr>
    </w:lvl>
    <w:lvl w:ilvl="2">
      <w:start w:val="1"/>
      <w:numFmt w:val="decimal"/>
      <w:pStyle w:val="Heading3"/>
      <w:lvlText w:val="%1.%2.%3"/>
      <w:lvlJc w:val="left"/>
      <w:pPr>
        <w:tabs>
          <w:tab w:val="num" w:pos="851"/>
        </w:tabs>
        <w:ind w:left="851" w:hanging="851"/>
      </w:pPr>
      <w:rPr>
        <w:rFonts w:hint="eastAsia"/>
      </w:rPr>
    </w:lvl>
    <w:lvl w:ilvl="3">
      <w:start w:val="1"/>
      <w:numFmt w:val="none"/>
      <w:pStyle w:val="Heading4"/>
      <w:suff w:val="nothing"/>
      <w:lvlText w:val=""/>
      <w:lvlJc w:val="left"/>
      <w:pPr>
        <w:ind w:left="2464" w:hanging="708"/>
      </w:pPr>
      <w:rPr>
        <w:rFonts w:hint="eastAsia"/>
      </w:rPr>
    </w:lvl>
    <w:lvl w:ilvl="4">
      <w:start w:val="1"/>
      <w:numFmt w:val="none"/>
      <w:pStyle w:val="Heading5"/>
      <w:suff w:val="nothing"/>
      <w:lvlText w:val=""/>
      <w:lvlJc w:val="left"/>
      <w:pPr>
        <w:ind w:left="3031" w:hanging="850"/>
      </w:pPr>
      <w:rPr>
        <w:rFonts w:hint="eastAsia"/>
      </w:rPr>
    </w:lvl>
    <w:lvl w:ilvl="5">
      <w:start w:val="1"/>
      <w:numFmt w:val="none"/>
      <w:pStyle w:val="Heading6"/>
      <w:suff w:val="nothing"/>
      <w:lvlText w:val=""/>
      <w:lvlJc w:val="left"/>
      <w:pPr>
        <w:ind w:left="3740" w:hanging="1134"/>
      </w:pPr>
      <w:rPr>
        <w:rFonts w:hint="eastAsia"/>
      </w:rPr>
    </w:lvl>
    <w:lvl w:ilvl="6">
      <w:start w:val="1"/>
      <w:numFmt w:val="none"/>
      <w:pStyle w:val="Heading7"/>
      <w:suff w:val="nothing"/>
      <w:lvlText w:val=""/>
      <w:lvlJc w:val="left"/>
      <w:pPr>
        <w:ind w:left="4307" w:hanging="1276"/>
      </w:pPr>
      <w:rPr>
        <w:rFonts w:hint="eastAsia"/>
      </w:rPr>
    </w:lvl>
    <w:lvl w:ilvl="7">
      <w:start w:val="1"/>
      <w:numFmt w:val="none"/>
      <w:pStyle w:val="Heading8"/>
      <w:suff w:val="nothing"/>
      <w:lvlText w:val=""/>
      <w:lvlJc w:val="left"/>
      <w:pPr>
        <w:ind w:left="4874" w:hanging="1418"/>
      </w:pPr>
      <w:rPr>
        <w:rFonts w:hint="eastAsia"/>
      </w:rPr>
    </w:lvl>
    <w:lvl w:ilvl="8">
      <w:start w:val="1"/>
      <w:numFmt w:val="none"/>
      <w:pStyle w:val="Heading9"/>
      <w:suff w:val="nothing"/>
      <w:lvlText w:val=""/>
      <w:lvlJc w:val="left"/>
      <w:pPr>
        <w:ind w:left="5582" w:hanging="1700"/>
      </w:pPr>
      <w:rPr>
        <w:rFonts w:hint="eastAsia"/>
      </w:rPr>
    </w:lvl>
  </w:abstractNum>
  <w:abstractNum w:abstractNumId="26" w15:restartNumberingAfterBreak="0">
    <w:nsid w:val="37F57FB7"/>
    <w:multiLevelType w:val="multilevel"/>
    <w:tmpl w:val="9E16468A"/>
    <w:styleLink w:val="CurrentList31"/>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ind w:left="1331" w:hanging="133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27" w15:restartNumberingAfterBreak="0">
    <w:nsid w:val="3843197E"/>
    <w:multiLevelType w:val="multilevel"/>
    <w:tmpl w:val="DB7A69B0"/>
    <w:styleLink w:val="CurrentList1"/>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15:restartNumberingAfterBreak="0">
    <w:nsid w:val="3AA45440"/>
    <w:multiLevelType w:val="multilevel"/>
    <w:tmpl w:val="0680D910"/>
    <w:styleLink w:val="CurrentList21"/>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9" w15:restartNumberingAfterBreak="0">
    <w:nsid w:val="3AA91A2B"/>
    <w:multiLevelType w:val="multilevel"/>
    <w:tmpl w:val="B3147AF8"/>
    <w:styleLink w:val="CurrentList28"/>
    <w:lvl w:ilvl="0">
      <w:start w:val="1"/>
      <w:numFmt w:val="decimalFullWidth"/>
      <w:suff w:val="nothing"/>
      <w:lvlText w:val="第%1章"/>
      <w:lvlJc w:val="left"/>
      <w:pPr>
        <w:ind w:left="425" w:hanging="425"/>
      </w:pPr>
      <w:rPr>
        <w:rFonts w:hint="eastAsia"/>
        <w:b/>
        <w:i w:val="0"/>
        <w:sz w:val="36"/>
        <w:szCs w:val="36"/>
      </w:rPr>
    </w:lvl>
    <w:lvl w:ilvl="1">
      <w:start w:val="1"/>
      <w:numFmt w:val="decimalFullWidth"/>
      <w:suff w:val="nothing"/>
      <w:lvlText w:val="第%2節"/>
      <w:lvlJc w:val="left"/>
      <w:pPr>
        <w:ind w:left="992" w:hanging="567"/>
      </w:pPr>
      <w:rPr>
        <w:rFonts w:hint="default"/>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default"/>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3B207EB6"/>
    <w:multiLevelType w:val="multilevel"/>
    <w:tmpl w:val="0D62E4CC"/>
    <w:styleLink w:val="CurrentList13"/>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1" w15:restartNumberingAfterBreak="0">
    <w:nsid w:val="3C122FEC"/>
    <w:multiLevelType w:val="multilevel"/>
    <w:tmpl w:val="2FB0C736"/>
    <w:styleLink w:val="CurrentList1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15:restartNumberingAfterBreak="0">
    <w:nsid w:val="3C5672BC"/>
    <w:multiLevelType w:val="multilevel"/>
    <w:tmpl w:val="D02EF378"/>
    <w:styleLink w:val="CurrentList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15:restartNumberingAfterBreak="0">
    <w:nsid w:val="427F4920"/>
    <w:multiLevelType w:val="multilevel"/>
    <w:tmpl w:val="76E6E5F6"/>
    <w:styleLink w:val="CurrentList8"/>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15:restartNumberingAfterBreak="0">
    <w:nsid w:val="447B5673"/>
    <w:multiLevelType w:val="multilevel"/>
    <w:tmpl w:val="5A165C12"/>
    <w:styleLink w:val="CurrentList11"/>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5" w15:restartNumberingAfterBreak="0">
    <w:nsid w:val="46207D8C"/>
    <w:multiLevelType w:val="multilevel"/>
    <w:tmpl w:val="A4108ED6"/>
    <w:styleLink w:val="CurrentList17"/>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6" w15:restartNumberingAfterBreak="0">
    <w:nsid w:val="4AE441FB"/>
    <w:multiLevelType w:val="multilevel"/>
    <w:tmpl w:val="41C232A2"/>
    <w:lvl w:ilvl="0">
      <w:start w:val="1"/>
      <w:numFmt w:val="none"/>
      <w:pStyle w:val="Titl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7" w15:restartNumberingAfterBreak="0">
    <w:nsid w:val="4B9544EE"/>
    <w:multiLevelType w:val="multilevel"/>
    <w:tmpl w:val="56A8F6A8"/>
    <w:styleLink w:val="CurrentList7"/>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15:restartNumberingAfterBreak="0">
    <w:nsid w:val="501752F2"/>
    <w:multiLevelType w:val="multilevel"/>
    <w:tmpl w:val="7D8CCEE8"/>
    <w:styleLink w:val="CurrentList30"/>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
      <w:lvlText w:val="%1.%2"/>
      <w:lvlJc w:val="left"/>
      <w:pPr>
        <w:tabs>
          <w:tab w:val="num" w:pos="851"/>
        </w:tabs>
        <w:ind w:left="851" w:hanging="851"/>
      </w:pPr>
      <w:rPr>
        <w:rFonts w:ascii="Times New Roman" w:hAnsi="Times New Roman" w:hint="default"/>
        <w:b/>
        <w:i w:val="0"/>
        <w:color w:val="000000"/>
        <w:spacing w:val="0"/>
        <w:w w:val="100"/>
        <w:kern w:val="0"/>
        <w:position w:val="0"/>
        <w:sz w:val="32"/>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9" w15:restartNumberingAfterBreak="0">
    <w:nsid w:val="50580AFC"/>
    <w:multiLevelType w:val="multilevel"/>
    <w:tmpl w:val="D74AB5AE"/>
    <w:styleLink w:val="CurrentList6"/>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514F1640"/>
    <w:multiLevelType w:val="multilevel"/>
    <w:tmpl w:val="EB141C22"/>
    <w:styleLink w:val="CurrentList27"/>
    <w:lvl w:ilvl="0">
      <w:start w:val="1"/>
      <w:numFmt w:val="ideographTraditional"/>
      <w:suff w:val="nothing"/>
      <w:lvlText w:val="%1、"/>
      <w:lvlJc w:val="left"/>
      <w:pPr>
        <w:ind w:left="425" w:hanging="425"/>
      </w:pPr>
      <w:rPr>
        <w:rFonts w:hint="eastAsia"/>
        <w:b/>
        <w:i w:val="0"/>
        <w:sz w:val="36"/>
        <w:szCs w:val="36"/>
      </w:rPr>
    </w:lvl>
    <w:lvl w:ilvl="1">
      <w:start w:val="1"/>
      <w:numFmt w:val="ideographZodiac"/>
      <w:suff w:val="nothing"/>
      <w:lvlText w:val="%2、"/>
      <w:lvlJc w:val="left"/>
      <w:pPr>
        <w:ind w:left="992" w:hanging="567"/>
      </w:pPr>
      <w:rPr>
        <w:rFonts w:hint="default"/>
        <w:b/>
        <w:i w:val="0"/>
        <w:color w:val="000000"/>
        <w:spacing w:val="0"/>
        <w:w w:val="100"/>
        <w:kern w:val="0"/>
        <w:position w:val="0"/>
        <w:sz w:val="36"/>
        <w:szCs w:val="36"/>
        <w:u w:val="none"/>
      </w:rPr>
    </w:lvl>
    <w:lvl w:ilvl="2">
      <w:start w:val="1"/>
      <w:numFmt w:val="ideographLegalTraditional"/>
      <w:suff w:val="nothing"/>
      <w:lvlText w:val="%3、"/>
      <w:lvlJc w:val="left"/>
      <w:pPr>
        <w:ind w:left="1418" w:hanging="567"/>
      </w:pPr>
      <w:rPr>
        <w:rFonts w:hint="eastAsia"/>
        <w:sz w:val="32"/>
        <w:szCs w:val="32"/>
      </w:rPr>
    </w:lvl>
    <w:lvl w:ilvl="3">
      <w:start w:val="1"/>
      <w:numFmt w:val="taiwaneseCountingThousand"/>
      <w:suff w:val="nothing"/>
      <w:lvlText w:val="%4、"/>
      <w:lvlJc w:val="left"/>
      <w:pPr>
        <w:ind w:left="1984" w:hanging="708"/>
      </w:pPr>
      <w:rPr>
        <w:rFonts w:hint="default"/>
        <w:b w:val="0"/>
        <w:i w:val="0"/>
        <w:sz w:val="28"/>
        <w:szCs w:val="28"/>
      </w:rPr>
    </w:lvl>
    <w:lvl w:ilvl="4">
      <w:start w:val="1"/>
      <w:numFmt w:val="decimal"/>
      <w:lvlText w:val="%5."/>
      <w:lvlJc w:val="left"/>
      <w:pPr>
        <w:ind w:left="2551" w:hanging="850"/>
      </w:pPr>
      <w:rPr>
        <w:rFonts w:hint="eastAsia"/>
      </w:rPr>
    </w:lvl>
    <w:lvl w:ilvl="5">
      <w:start w:val="1"/>
      <w:numFmt w:val="decimal"/>
      <w:lvlText w:val="%6)"/>
      <w:lvlJc w:val="left"/>
      <w:pPr>
        <w:ind w:left="3260" w:hanging="1134"/>
      </w:pPr>
      <w:rPr>
        <w:rFonts w:hint="eastAsia"/>
      </w:rPr>
    </w:lvl>
    <w:lvl w:ilvl="6">
      <w:start w:val="1"/>
      <w:numFmt w:val="decimal"/>
      <w:lvlText w:val="(%7)"/>
      <w:lvlJc w:val="left"/>
      <w:pPr>
        <w:ind w:left="3827" w:hanging="1276"/>
      </w:pPr>
      <w:rPr>
        <w:rFonts w:hint="eastAsia"/>
      </w:rPr>
    </w:lvl>
    <w:lvl w:ilvl="7">
      <w:start w:val="1"/>
      <w:numFmt w:val="lowerLetter"/>
      <w:lvlText w:val="%8."/>
      <w:lvlJc w:val="left"/>
      <w:pPr>
        <w:ind w:left="4394" w:hanging="1418"/>
      </w:pPr>
      <w:rPr>
        <w:rFonts w:hint="eastAsia"/>
      </w:rPr>
    </w:lvl>
    <w:lvl w:ilvl="8">
      <w:start w:val="1"/>
      <w:numFmt w:val="lowerLetter"/>
      <w:lvlText w:val="%9)"/>
      <w:lvlJc w:val="left"/>
      <w:pPr>
        <w:ind w:left="5102" w:hanging="1700"/>
      </w:pPr>
      <w:rPr>
        <w:rFonts w:hint="eastAsia"/>
      </w:rPr>
    </w:lvl>
  </w:abstractNum>
  <w:abstractNum w:abstractNumId="41" w15:restartNumberingAfterBreak="0">
    <w:nsid w:val="54E109C6"/>
    <w:multiLevelType w:val="multilevel"/>
    <w:tmpl w:val="7934635E"/>
    <w:styleLink w:val="CurrentList25"/>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42" w15:restartNumberingAfterBreak="0">
    <w:nsid w:val="5F230511"/>
    <w:multiLevelType w:val="multilevel"/>
    <w:tmpl w:val="5A165C12"/>
    <w:styleLink w:val="CurrentList9"/>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3" w15:restartNumberingAfterBreak="0">
    <w:nsid w:val="63627ADC"/>
    <w:multiLevelType w:val="multilevel"/>
    <w:tmpl w:val="41C232A2"/>
    <w:styleLink w:val="CurrentList3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4" w15:restartNumberingAfterBreak="0">
    <w:nsid w:val="642F399A"/>
    <w:multiLevelType w:val="multilevel"/>
    <w:tmpl w:val="BDB430D8"/>
    <w:styleLink w:val="CurrentList32"/>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5" w15:restartNumberingAfterBreak="0">
    <w:nsid w:val="71620D88"/>
    <w:multiLevelType w:val="multilevel"/>
    <w:tmpl w:val="5F5E1E46"/>
    <w:styleLink w:val="CurrentList34"/>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851"/>
        </w:tabs>
        <w:ind w:left="851" w:hanging="85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6" w15:restartNumberingAfterBreak="0">
    <w:nsid w:val="7AD5046C"/>
    <w:multiLevelType w:val="multilevel"/>
    <w:tmpl w:val="C7721E74"/>
    <w:styleLink w:val="CurrentList1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36"/>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7"/>
  </w:num>
  <w:num w:numId="13">
    <w:abstractNumId w:val="12"/>
  </w:num>
  <w:num w:numId="14">
    <w:abstractNumId w:val="20"/>
  </w:num>
  <w:num w:numId="15">
    <w:abstractNumId w:val="17"/>
  </w:num>
  <w:num w:numId="16">
    <w:abstractNumId w:val="32"/>
  </w:num>
  <w:num w:numId="17">
    <w:abstractNumId w:val="39"/>
  </w:num>
  <w:num w:numId="18">
    <w:abstractNumId w:val="37"/>
  </w:num>
  <w:num w:numId="19">
    <w:abstractNumId w:val="33"/>
  </w:num>
  <w:num w:numId="20">
    <w:abstractNumId w:val="42"/>
  </w:num>
  <w:num w:numId="21">
    <w:abstractNumId w:val="31"/>
  </w:num>
  <w:num w:numId="22">
    <w:abstractNumId w:val="34"/>
  </w:num>
  <w:num w:numId="23">
    <w:abstractNumId w:val="14"/>
  </w:num>
  <w:num w:numId="24">
    <w:abstractNumId w:val="30"/>
  </w:num>
  <w:num w:numId="25">
    <w:abstractNumId w:val="46"/>
  </w:num>
  <w:num w:numId="26">
    <w:abstractNumId w:val="16"/>
  </w:num>
  <w:num w:numId="27">
    <w:abstractNumId w:val="22"/>
  </w:num>
  <w:num w:numId="28">
    <w:abstractNumId w:val="35"/>
  </w:num>
  <w:num w:numId="29">
    <w:abstractNumId w:val="10"/>
  </w:num>
  <w:num w:numId="30">
    <w:abstractNumId w:val="24"/>
  </w:num>
  <w:num w:numId="31">
    <w:abstractNumId w:val="11"/>
  </w:num>
  <w:num w:numId="32">
    <w:abstractNumId w:val="28"/>
  </w:num>
  <w:num w:numId="33">
    <w:abstractNumId w:val="19"/>
  </w:num>
  <w:num w:numId="34">
    <w:abstractNumId w:val="21"/>
  </w:num>
  <w:num w:numId="35">
    <w:abstractNumId w:val="15"/>
  </w:num>
  <w:num w:numId="36">
    <w:abstractNumId w:val="41"/>
  </w:num>
  <w:num w:numId="37">
    <w:abstractNumId w:val="23"/>
  </w:num>
  <w:num w:numId="38">
    <w:abstractNumId w:val="40"/>
  </w:num>
  <w:num w:numId="39">
    <w:abstractNumId w:val="29"/>
  </w:num>
  <w:num w:numId="40">
    <w:abstractNumId w:val="13"/>
  </w:num>
  <w:num w:numId="41">
    <w:abstractNumId w:val="38"/>
  </w:num>
  <w:num w:numId="42">
    <w:abstractNumId w:val="25"/>
  </w:num>
  <w:num w:numId="43">
    <w:abstractNumId w:val="26"/>
  </w:num>
  <w:num w:numId="44">
    <w:abstractNumId w:val="44"/>
  </w:num>
  <w:num w:numId="45">
    <w:abstractNumId w:val="18"/>
  </w:num>
  <w:num w:numId="46">
    <w:abstractNumId w:val="45"/>
  </w:num>
  <w:num w:numId="47">
    <w:abstractNumId w:val="4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靖惠 童">
    <w15:presenceInfo w15:providerId="Windows Live" w15:userId="3e1f285410364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System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243"/>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58D"/>
    <w:rsid w:val="00000440"/>
    <w:rsid w:val="000016BD"/>
    <w:rsid w:val="000038B4"/>
    <w:rsid w:val="00003BE5"/>
    <w:rsid w:val="0000724C"/>
    <w:rsid w:val="00021BA9"/>
    <w:rsid w:val="0002394C"/>
    <w:rsid w:val="00024556"/>
    <w:rsid w:val="000378E0"/>
    <w:rsid w:val="00037C8E"/>
    <w:rsid w:val="0004090D"/>
    <w:rsid w:val="00043B6D"/>
    <w:rsid w:val="00044624"/>
    <w:rsid w:val="00044A91"/>
    <w:rsid w:val="000630A5"/>
    <w:rsid w:val="0007221E"/>
    <w:rsid w:val="0007330D"/>
    <w:rsid w:val="00073B57"/>
    <w:rsid w:val="00074FBD"/>
    <w:rsid w:val="000806E6"/>
    <w:rsid w:val="00081952"/>
    <w:rsid w:val="00081CCF"/>
    <w:rsid w:val="00084FE6"/>
    <w:rsid w:val="000852F6"/>
    <w:rsid w:val="00090E18"/>
    <w:rsid w:val="00092C54"/>
    <w:rsid w:val="00096FFF"/>
    <w:rsid w:val="000A5265"/>
    <w:rsid w:val="000A69F6"/>
    <w:rsid w:val="000B717D"/>
    <w:rsid w:val="000C23D5"/>
    <w:rsid w:val="000C5C6F"/>
    <w:rsid w:val="000D1A8A"/>
    <w:rsid w:val="000E1B4E"/>
    <w:rsid w:val="000F47B1"/>
    <w:rsid w:val="000F503C"/>
    <w:rsid w:val="000F65B0"/>
    <w:rsid w:val="000F77C4"/>
    <w:rsid w:val="00103960"/>
    <w:rsid w:val="00113791"/>
    <w:rsid w:val="0012453F"/>
    <w:rsid w:val="00126151"/>
    <w:rsid w:val="00130A36"/>
    <w:rsid w:val="0013125B"/>
    <w:rsid w:val="001404E5"/>
    <w:rsid w:val="00140A35"/>
    <w:rsid w:val="001418EA"/>
    <w:rsid w:val="001472E5"/>
    <w:rsid w:val="00150A92"/>
    <w:rsid w:val="00153851"/>
    <w:rsid w:val="00153A6F"/>
    <w:rsid w:val="0015630B"/>
    <w:rsid w:val="00157341"/>
    <w:rsid w:val="00162C37"/>
    <w:rsid w:val="00163FA3"/>
    <w:rsid w:val="00165BC2"/>
    <w:rsid w:val="00166845"/>
    <w:rsid w:val="00166A54"/>
    <w:rsid w:val="00181AC0"/>
    <w:rsid w:val="001829E1"/>
    <w:rsid w:val="00185569"/>
    <w:rsid w:val="001863DD"/>
    <w:rsid w:val="00191126"/>
    <w:rsid w:val="00195DB0"/>
    <w:rsid w:val="00196947"/>
    <w:rsid w:val="001978C2"/>
    <w:rsid w:val="001A28B7"/>
    <w:rsid w:val="001A7E5A"/>
    <w:rsid w:val="001B1C2F"/>
    <w:rsid w:val="001C01AA"/>
    <w:rsid w:val="001C1553"/>
    <w:rsid w:val="001D1A68"/>
    <w:rsid w:val="001D3BBE"/>
    <w:rsid w:val="001E165C"/>
    <w:rsid w:val="001E2A33"/>
    <w:rsid w:val="001E6588"/>
    <w:rsid w:val="001F14EE"/>
    <w:rsid w:val="001F345A"/>
    <w:rsid w:val="001F3FD4"/>
    <w:rsid w:val="001F530C"/>
    <w:rsid w:val="001F5725"/>
    <w:rsid w:val="001F606B"/>
    <w:rsid w:val="001F70F0"/>
    <w:rsid w:val="0020415E"/>
    <w:rsid w:val="0020525E"/>
    <w:rsid w:val="00210574"/>
    <w:rsid w:val="002137A3"/>
    <w:rsid w:val="0021681F"/>
    <w:rsid w:val="00216B41"/>
    <w:rsid w:val="00217C6D"/>
    <w:rsid w:val="002206F6"/>
    <w:rsid w:val="002239C7"/>
    <w:rsid w:val="00225291"/>
    <w:rsid w:val="00230F1E"/>
    <w:rsid w:val="002412B3"/>
    <w:rsid w:val="00247E3B"/>
    <w:rsid w:val="0025109F"/>
    <w:rsid w:val="0025604C"/>
    <w:rsid w:val="002577D0"/>
    <w:rsid w:val="00260B5C"/>
    <w:rsid w:val="002650BB"/>
    <w:rsid w:val="002650D3"/>
    <w:rsid w:val="0026734F"/>
    <w:rsid w:val="0027001D"/>
    <w:rsid w:val="002702D7"/>
    <w:rsid w:val="00272292"/>
    <w:rsid w:val="00276A9B"/>
    <w:rsid w:val="00282612"/>
    <w:rsid w:val="00284C1D"/>
    <w:rsid w:val="00284D80"/>
    <w:rsid w:val="00285928"/>
    <w:rsid w:val="00292CDB"/>
    <w:rsid w:val="002950DF"/>
    <w:rsid w:val="002A1181"/>
    <w:rsid w:val="002A2294"/>
    <w:rsid w:val="002A2F47"/>
    <w:rsid w:val="002B4D5E"/>
    <w:rsid w:val="002B7888"/>
    <w:rsid w:val="002C1B91"/>
    <w:rsid w:val="002D2D19"/>
    <w:rsid w:val="002D4FC4"/>
    <w:rsid w:val="002D57B3"/>
    <w:rsid w:val="002E1229"/>
    <w:rsid w:val="002E1D95"/>
    <w:rsid w:val="002E2D69"/>
    <w:rsid w:val="002E3A18"/>
    <w:rsid w:val="002F1EC5"/>
    <w:rsid w:val="002F24FB"/>
    <w:rsid w:val="002F25CE"/>
    <w:rsid w:val="00304C3C"/>
    <w:rsid w:val="0030551D"/>
    <w:rsid w:val="00306BD7"/>
    <w:rsid w:val="00307101"/>
    <w:rsid w:val="00310075"/>
    <w:rsid w:val="003106A7"/>
    <w:rsid w:val="00311AEC"/>
    <w:rsid w:val="00314EFA"/>
    <w:rsid w:val="00314F7D"/>
    <w:rsid w:val="0031514F"/>
    <w:rsid w:val="0031772C"/>
    <w:rsid w:val="00321E61"/>
    <w:rsid w:val="00324F03"/>
    <w:rsid w:val="00326C43"/>
    <w:rsid w:val="003272DC"/>
    <w:rsid w:val="0032748F"/>
    <w:rsid w:val="003356ED"/>
    <w:rsid w:val="003407AB"/>
    <w:rsid w:val="00340FD4"/>
    <w:rsid w:val="003439AA"/>
    <w:rsid w:val="003533C9"/>
    <w:rsid w:val="003542E9"/>
    <w:rsid w:val="0035588C"/>
    <w:rsid w:val="0035724F"/>
    <w:rsid w:val="0036269F"/>
    <w:rsid w:val="00365BBB"/>
    <w:rsid w:val="00367161"/>
    <w:rsid w:val="00382E8F"/>
    <w:rsid w:val="003835A5"/>
    <w:rsid w:val="0038472F"/>
    <w:rsid w:val="003867F0"/>
    <w:rsid w:val="00395F30"/>
    <w:rsid w:val="003A2AEE"/>
    <w:rsid w:val="003A30AF"/>
    <w:rsid w:val="003B06F2"/>
    <w:rsid w:val="003B0FFA"/>
    <w:rsid w:val="003C08AE"/>
    <w:rsid w:val="003D1603"/>
    <w:rsid w:val="003D2A49"/>
    <w:rsid w:val="003E38E3"/>
    <w:rsid w:val="003E56B6"/>
    <w:rsid w:val="003F0031"/>
    <w:rsid w:val="003F524C"/>
    <w:rsid w:val="00404431"/>
    <w:rsid w:val="004114D0"/>
    <w:rsid w:val="00421B74"/>
    <w:rsid w:val="00426A78"/>
    <w:rsid w:val="00426FCF"/>
    <w:rsid w:val="00440175"/>
    <w:rsid w:val="004422DD"/>
    <w:rsid w:val="00442EBD"/>
    <w:rsid w:val="00445E3C"/>
    <w:rsid w:val="00452438"/>
    <w:rsid w:val="00454D7A"/>
    <w:rsid w:val="00455D7F"/>
    <w:rsid w:val="00456EFC"/>
    <w:rsid w:val="004624BE"/>
    <w:rsid w:val="00463A61"/>
    <w:rsid w:val="00463B85"/>
    <w:rsid w:val="0047368E"/>
    <w:rsid w:val="00473E1B"/>
    <w:rsid w:val="00481FD2"/>
    <w:rsid w:val="0048203D"/>
    <w:rsid w:val="00484442"/>
    <w:rsid w:val="00490A65"/>
    <w:rsid w:val="0049355D"/>
    <w:rsid w:val="004A0411"/>
    <w:rsid w:val="004A25DC"/>
    <w:rsid w:val="004A4052"/>
    <w:rsid w:val="004A57FD"/>
    <w:rsid w:val="004C3095"/>
    <w:rsid w:val="004C5ACC"/>
    <w:rsid w:val="004D6CC0"/>
    <w:rsid w:val="004E111C"/>
    <w:rsid w:val="004E489D"/>
    <w:rsid w:val="004F16F1"/>
    <w:rsid w:val="004F2F93"/>
    <w:rsid w:val="00504799"/>
    <w:rsid w:val="00507D4B"/>
    <w:rsid w:val="0051333B"/>
    <w:rsid w:val="00517000"/>
    <w:rsid w:val="00524CDA"/>
    <w:rsid w:val="00525571"/>
    <w:rsid w:val="00525748"/>
    <w:rsid w:val="00527C4E"/>
    <w:rsid w:val="00530E67"/>
    <w:rsid w:val="00531D78"/>
    <w:rsid w:val="0053264A"/>
    <w:rsid w:val="005463F1"/>
    <w:rsid w:val="005472C4"/>
    <w:rsid w:val="00550283"/>
    <w:rsid w:val="00550451"/>
    <w:rsid w:val="00551465"/>
    <w:rsid w:val="00552222"/>
    <w:rsid w:val="00553CFB"/>
    <w:rsid w:val="0055689F"/>
    <w:rsid w:val="00561123"/>
    <w:rsid w:val="005649C8"/>
    <w:rsid w:val="005669C7"/>
    <w:rsid w:val="00570940"/>
    <w:rsid w:val="00570C92"/>
    <w:rsid w:val="00581953"/>
    <w:rsid w:val="005844FE"/>
    <w:rsid w:val="0058677C"/>
    <w:rsid w:val="005904D4"/>
    <w:rsid w:val="00591357"/>
    <w:rsid w:val="005A0AB4"/>
    <w:rsid w:val="005B0316"/>
    <w:rsid w:val="005B1C84"/>
    <w:rsid w:val="005B5A85"/>
    <w:rsid w:val="005B7BBD"/>
    <w:rsid w:val="005C4A74"/>
    <w:rsid w:val="005D47B7"/>
    <w:rsid w:val="005D506B"/>
    <w:rsid w:val="005D7FF4"/>
    <w:rsid w:val="005E1A2D"/>
    <w:rsid w:val="005E2442"/>
    <w:rsid w:val="005E2B8F"/>
    <w:rsid w:val="005E4B83"/>
    <w:rsid w:val="005E4BFA"/>
    <w:rsid w:val="005E58AF"/>
    <w:rsid w:val="005E6198"/>
    <w:rsid w:val="005F28A1"/>
    <w:rsid w:val="005F5D97"/>
    <w:rsid w:val="00601B9D"/>
    <w:rsid w:val="00610D8D"/>
    <w:rsid w:val="006141BD"/>
    <w:rsid w:val="00617F63"/>
    <w:rsid w:val="00627E2B"/>
    <w:rsid w:val="00632580"/>
    <w:rsid w:val="00633881"/>
    <w:rsid w:val="00634D6F"/>
    <w:rsid w:val="00635D14"/>
    <w:rsid w:val="0064306C"/>
    <w:rsid w:val="0065684B"/>
    <w:rsid w:val="00661125"/>
    <w:rsid w:val="0066141F"/>
    <w:rsid w:val="00665678"/>
    <w:rsid w:val="0066712D"/>
    <w:rsid w:val="00667BFC"/>
    <w:rsid w:val="00677CE0"/>
    <w:rsid w:val="0068227C"/>
    <w:rsid w:val="00684090"/>
    <w:rsid w:val="0069158C"/>
    <w:rsid w:val="006926D9"/>
    <w:rsid w:val="006931FA"/>
    <w:rsid w:val="0069328C"/>
    <w:rsid w:val="00697D1A"/>
    <w:rsid w:val="006A24D8"/>
    <w:rsid w:val="006A2F49"/>
    <w:rsid w:val="006A7559"/>
    <w:rsid w:val="006B55D9"/>
    <w:rsid w:val="006C2C8A"/>
    <w:rsid w:val="006C35A8"/>
    <w:rsid w:val="006D2F81"/>
    <w:rsid w:val="006D4559"/>
    <w:rsid w:val="006D5577"/>
    <w:rsid w:val="006E0BC3"/>
    <w:rsid w:val="006E23FC"/>
    <w:rsid w:val="006E6529"/>
    <w:rsid w:val="006E7F2B"/>
    <w:rsid w:val="006F1420"/>
    <w:rsid w:val="006F368E"/>
    <w:rsid w:val="006F7536"/>
    <w:rsid w:val="006F7D10"/>
    <w:rsid w:val="00704E27"/>
    <w:rsid w:val="007061AA"/>
    <w:rsid w:val="0070707E"/>
    <w:rsid w:val="00707738"/>
    <w:rsid w:val="00712C26"/>
    <w:rsid w:val="00715831"/>
    <w:rsid w:val="0071647E"/>
    <w:rsid w:val="0072103C"/>
    <w:rsid w:val="0073286C"/>
    <w:rsid w:val="00732943"/>
    <w:rsid w:val="0073326D"/>
    <w:rsid w:val="007378CD"/>
    <w:rsid w:val="00740D13"/>
    <w:rsid w:val="00744B44"/>
    <w:rsid w:val="00745646"/>
    <w:rsid w:val="00745AA6"/>
    <w:rsid w:val="007528C1"/>
    <w:rsid w:val="007659AC"/>
    <w:rsid w:val="0077051F"/>
    <w:rsid w:val="00780705"/>
    <w:rsid w:val="0078106F"/>
    <w:rsid w:val="00781156"/>
    <w:rsid w:val="00781E91"/>
    <w:rsid w:val="00792194"/>
    <w:rsid w:val="00793ED4"/>
    <w:rsid w:val="007949F6"/>
    <w:rsid w:val="007A01FE"/>
    <w:rsid w:val="007A5E49"/>
    <w:rsid w:val="007B5E18"/>
    <w:rsid w:val="007C1521"/>
    <w:rsid w:val="007C3619"/>
    <w:rsid w:val="007D0F66"/>
    <w:rsid w:val="007D1368"/>
    <w:rsid w:val="007D2B95"/>
    <w:rsid w:val="007D41DE"/>
    <w:rsid w:val="007D4FC9"/>
    <w:rsid w:val="007D545A"/>
    <w:rsid w:val="007D7837"/>
    <w:rsid w:val="007D792B"/>
    <w:rsid w:val="007E5134"/>
    <w:rsid w:val="007F3775"/>
    <w:rsid w:val="007F3A09"/>
    <w:rsid w:val="007F4ABE"/>
    <w:rsid w:val="007F4C83"/>
    <w:rsid w:val="0080058D"/>
    <w:rsid w:val="00800E79"/>
    <w:rsid w:val="008119C7"/>
    <w:rsid w:val="00811F14"/>
    <w:rsid w:val="008244E2"/>
    <w:rsid w:val="0082714E"/>
    <w:rsid w:val="008271EB"/>
    <w:rsid w:val="008304B2"/>
    <w:rsid w:val="008306E6"/>
    <w:rsid w:val="0083361D"/>
    <w:rsid w:val="0083568E"/>
    <w:rsid w:val="00843F16"/>
    <w:rsid w:val="008446C9"/>
    <w:rsid w:val="008477BD"/>
    <w:rsid w:val="00851CA9"/>
    <w:rsid w:val="00851DF9"/>
    <w:rsid w:val="0085372F"/>
    <w:rsid w:val="00860787"/>
    <w:rsid w:val="00860E81"/>
    <w:rsid w:val="00865C42"/>
    <w:rsid w:val="00873039"/>
    <w:rsid w:val="00880F8E"/>
    <w:rsid w:val="00882960"/>
    <w:rsid w:val="00885BD0"/>
    <w:rsid w:val="008908EF"/>
    <w:rsid w:val="00895BAF"/>
    <w:rsid w:val="008969A3"/>
    <w:rsid w:val="0089755E"/>
    <w:rsid w:val="008979C7"/>
    <w:rsid w:val="008A00F1"/>
    <w:rsid w:val="008B2391"/>
    <w:rsid w:val="008C02E9"/>
    <w:rsid w:val="008C5182"/>
    <w:rsid w:val="008C6CE4"/>
    <w:rsid w:val="008D2626"/>
    <w:rsid w:val="008E30D0"/>
    <w:rsid w:val="008E4332"/>
    <w:rsid w:val="008F13EA"/>
    <w:rsid w:val="008F4EE8"/>
    <w:rsid w:val="00901307"/>
    <w:rsid w:val="009023AE"/>
    <w:rsid w:val="00902BDA"/>
    <w:rsid w:val="00903470"/>
    <w:rsid w:val="0090374A"/>
    <w:rsid w:val="0091117E"/>
    <w:rsid w:val="00912377"/>
    <w:rsid w:val="00913456"/>
    <w:rsid w:val="009134F6"/>
    <w:rsid w:val="00913A00"/>
    <w:rsid w:val="00915359"/>
    <w:rsid w:val="00924362"/>
    <w:rsid w:val="0093134B"/>
    <w:rsid w:val="009329DF"/>
    <w:rsid w:val="00934EF3"/>
    <w:rsid w:val="00936666"/>
    <w:rsid w:val="00936FB8"/>
    <w:rsid w:val="009509FA"/>
    <w:rsid w:val="0095217E"/>
    <w:rsid w:val="00952453"/>
    <w:rsid w:val="00954D9F"/>
    <w:rsid w:val="0095648A"/>
    <w:rsid w:val="009624E3"/>
    <w:rsid w:val="00962A42"/>
    <w:rsid w:val="0097222B"/>
    <w:rsid w:val="00972F25"/>
    <w:rsid w:val="00975B95"/>
    <w:rsid w:val="009826ED"/>
    <w:rsid w:val="0098544B"/>
    <w:rsid w:val="00994058"/>
    <w:rsid w:val="009945B5"/>
    <w:rsid w:val="009A0070"/>
    <w:rsid w:val="009A0DFD"/>
    <w:rsid w:val="009A3E51"/>
    <w:rsid w:val="009A42B8"/>
    <w:rsid w:val="009A72FA"/>
    <w:rsid w:val="009C3CD4"/>
    <w:rsid w:val="009C68CB"/>
    <w:rsid w:val="009C7EC9"/>
    <w:rsid w:val="009D1045"/>
    <w:rsid w:val="009D1141"/>
    <w:rsid w:val="009D149E"/>
    <w:rsid w:val="009E0E29"/>
    <w:rsid w:val="009E15DD"/>
    <w:rsid w:val="009E325D"/>
    <w:rsid w:val="009F00C9"/>
    <w:rsid w:val="009F410B"/>
    <w:rsid w:val="00A00D6D"/>
    <w:rsid w:val="00A02C65"/>
    <w:rsid w:val="00A03D6B"/>
    <w:rsid w:val="00A0522C"/>
    <w:rsid w:val="00A06707"/>
    <w:rsid w:val="00A07152"/>
    <w:rsid w:val="00A11B66"/>
    <w:rsid w:val="00A16331"/>
    <w:rsid w:val="00A214DF"/>
    <w:rsid w:val="00A22F31"/>
    <w:rsid w:val="00A26BFF"/>
    <w:rsid w:val="00A37F3E"/>
    <w:rsid w:val="00A40EBA"/>
    <w:rsid w:val="00A444C7"/>
    <w:rsid w:val="00A452E2"/>
    <w:rsid w:val="00A52204"/>
    <w:rsid w:val="00A613C0"/>
    <w:rsid w:val="00A67E86"/>
    <w:rsid w:val="00A7094E"/>
    <w:rsid w:val="00A763E3"/>
    <w:rsid w:val="00A771DE"/>
    <w:rsid w:val="00A91CA1"/>
    <w:rsid w:val="00A94DFB"/>
    <w:rsid w:val="00AA3558"/>
    <w:rsid w:val="00AB215C"/>
    <w:rsid w:val="00AB2741"/>
    <w:rsid w:val="00AB4312"/>
    <w:rsid w:val="00AB435F"/>
    <w:rsid w:val="00AC0CE3"/>
    <w:rsid w:val="00AC3B8B"/>
    <w:rsid w:val="00AD0246"/>
    <w:rsid w:val="00AD3850"/>
    <w:rsid w:val="00AF07FB"/>
    <w:rsid w:val="00AF67DF"/>
    <w:rsid w:val="00AF6BDB"/>
    <w:rsid w:val="00AF7F90"/>
    <w:rsid w:val="00B01DD2"/>
    <w:rsid w:val="00B04866"/>
    <w:rsid w:val="00B13A69"/>
    <w:rsid w:val="00B174CC"/>
    <w:rsid w:val="00B17875"/>
    <w:rsid w:val="00B21C37"/>
    <w:rsid w:val="00B22B34"/>
    <w:rsid w:val="00B31311"/>
    <w:rsid w:val="00B35652"/>
    <w:rsid w:val="00B359BD"/>
    <w:rsid w:val="00B459D0"/>
    <w:rsid w:val="00B550DF"/>
    <w:rsid w:val="00B61C5B"/>
    <w:rsid w:val="00B633A1"/>
    <w:rsid w:val="00B72199"/>
    <w:rsid w:val="00B72608"/>
    <w:rsid w:val="00B82A2A"/>
    <w:rsid w:val="00B82AFE"/>
    <w:rsid w:val="00B85310"/>
    <w:rsid w:val="00B86757"/>
    <w:rsid w:val="00B9201A"/>
    <w:rsid w:val="00B92200"/>
    <w:rsid w:val="00BA10B2"/>
    <w:rsid w:val="00BA16A7"/>
    <w:rsid w:val="00BA2370"/>
    <w:rsid w:val="00BA3A7C"/>
    <w:rsid w:val="00BB35BF"/>
    <w:rsid w:val="00BC0215"/>
    <w:rsid w:val="00BD2356"/>
    <w:rsid w:val="00BE1DA2"/>
    <w:rsid w:val="00BE4C22"/>
    <w:rsid w:val="00BF0CE2"/>
    <w:rsid w:val="00BF2692"/>
    <w:rsid w:val="00BF43B1"/>
    <w:rsid w:val="00BF471C"/>
    <w:rsid w:val="00BF5249"/>
    <w:rsid w:val="00C0205D"/>
    <w:rsid w:val="00C04551"/>
    <w:rsid w:val="00C07238"/>
    <w:rsid w:val="00C120A9"/>
    <w:rsid w:val="00C15C42"/>
    <w:rsid w:val="00C169DB"/>
    <w:rsid w:val="00C203CC"/>
    <w:rsid w:val="00C24A51"/>
    <w:rsid w:val="00C27648"/>
    <w:rsid w:val="00C30C0F"/>
    <w:rsid w:val="00C3171B"/>
    <w:rsid w:val="00C32075"/>
    <w:rsid w:val="00C32972"/>
    <w:rsid w:val="00C32B4F"/>
    <w:rsid w:val="00C375CD"/>
    <w:rsid w:val="00C545A0"/>
    <w:rsid w:val="00C60ED1"/>
    <w:rsid w:val="00C72DB8"/>
    <w:rsid w:val="00C81C99"/>
    <w:rsid w:val="00C81CD8"/>
    <w:rsid w:val="00C8732F"/>
    <w:rsid w:val="00C9020C"/>
    <w:rsid w:val="00C92784"/>
    <w:rsid w:val="00C92B41"/>
    <w:rsid w:val="00C977A5"/>
    <w:rsid w:val="00CA40D3"/>
    <w:rsid w:val="00CA50E5"/>
    <w:rsid w:val="00CB00EA"/>
    <w:rsid w:val="00CB5330"/>
    <w:rsid w:val="00CB6578"/>
    <w:rsid w:val="00CC4C0F"/>
    <w:rsid w:val="00CC4F6B"/>
    <w:rsid w:val="00CC7EFC"/>
    <w:rsid w:val="00CD1EF0"/>
    <w:rsid w:val="00CD5672"/>
    <w:rsid w:val="00CE08AB"/>
    <w:rsid w:val="00CE2537"/>
    <w:rsid w:val="00CE25F0"/>
    <w:rsid w:val="00CE4696"/>
    <w:rsid w:val="00CF1A38"/>
    <w:rsid w:val="00CF373F"/>
    <w:rsid w:val="00CF52F8"/>
    <w:rsid w:val="00D000FA"/>
    <w:rsid w:val="00D116F1"/>
    <w:rsid w:val="00D13325"/>
    <w:rsid w:val="00D21FD2"/>
    <w:rsid w:val="00D24461"/>
    <w:rsid w:val="00D25154"/>
    <w:rsid w:val="00D25AD3"/>
    <w:rsid w:val="00D276EE"/>
    <w:rsid w:val="00D308D9"/>
    <w:rsid w:val="00D31CAD"/>
    <w:rsid w:val="00D44AAC"/>
    <w:rsid w:val="00D51CF9"/>
    <w:rsid w:val="00D52988"/>
    <w:rsid w:val="00D54EAF"/>
    <w:rsid w:val="00D57EA8"/>
    <w:rsid w:val="00D60660"/>
    <w:rsid w:val="00D62553"/>
    <w:rsid w:val="00D74153"/>
    <w:rsid w:val="00D836BE"/>
    <w:rsid w:val="00D850B6"/>
    <w:rsid w:val="00D85A16"/>
    <w:rsid w:val="00D86F83"/>
    <w:rsid w:val="00D9032B"/>
    <w:rsid w:val="00D9498C"/>
    <w:rsid w:val="00DA7726"/>
    <w:rsid w:val="00DB3B4B"/>
    <w:rsid w:val="00DB4697"/>
    <w:rsid w:val="00DB5BB5"/>
    <w:rsid w:val="00DB7DB8"/>
    <w:rsid w:val="00DC3D96"/>
    <w:rsid w:val="00DC5ABE"/>
    <w:rsid w:val="00DC5F90"/>
    <w:rsid w:val="00DC6A03"/>
    <w:rsid w:val="00DC6D13"/>
    <w:rsid w:val="00DD5C6B"/>
    <w:rsid w:val="00DD60A6"/>
    <w:rsid w:val="00DE3F30"/>
    <w:rsid w:val="00DF29E5"/>
    <w:rsid w:val="00DF2CFA"/>
    <w:rsid w:val="00E0022A"/>
    <w:rsid w:val="00E057CA"/>
    <w:rsid w:val="00E10F05"/>
    <w:rsid w:val="00E11A12"/>
    <w:rsid w:val="00E200A8"/>
    <w:rsid w:val="00E22803"/>
    <w:rsid w:val="00E27135"/>
    <w:rsid w:val="00E344B7"/>
    <w:rsid w:val="00E45ED6"/>
    <w:rsid w:val="00E529A6"/>
    <w:rsid w:val="00E53143"/>
    <w:rsid w:val="00E60ED8"/>
    <w:rsid w:val="00E611E5"/>
    <w:rsid w:val="00E61461"/>
    <w:rsid w:val="00E6308B"/>
    <w:rsid w:val="00E66F8D"/>
    <w:rsid w:val="00E70E28"/>
    <w:rsid w:val="00E76CDE"/>
    <w:rsid w:val="00E771F4"/>
    <w:rsid w:val="00E83221"/>
    <w:rsid w:val="00E906F3"/>
    <w:rsid w:val="00EA15BB"/>
    <w:rsid w:val="00EA4C2C"/>
    <w:rsid w:val="00EA5EAC"/>
    <w:rsid w:val="00EA6926"/>
    <w:rsid w:val="00EA6C78"/>
    <w:rsid w:val="00EB5095"/>
    <w:rsid w:val="00EC6289"/>
    <w:rsid w:val="00EC7923"/>
    <w:rsid w:val="00ED3006"/>
    <w:rsid w:val="00ED5A04"/>
    <w:rsid w:val="00ED76E2"/>
    <w:rsid w:val="00EE5E69"/>
    <w:rsid w:val="00EE77E6"/>
    <w:rsid w:val="00EF3AFB"/>
    <w:rsid w:val="00EF466C"/>
    <w:rsid w:val="00EF46B1"/>
    <w:rsid w:val="00EF4775"/>
    <w:rsid w:val="00F006DA"/>
    <w:rsid w:val="00F02315"/>
    <w:rsid w:val="00F07922"/>
    <w:rsid w:val="00F15DB7"/>
    <w:rsid w:val="00F214B8"/>
    <w:rsid w:val="00F30983"/>
    <w:rsid w:val="00F41628"/>
    <w:rsid w:val="00F416DC"/>
    <w:rsid w:val="00F42502"/>
    <w:rsid w:val="00F4431D"/>
    <w:rsid w:val="00F5206A"/>
    <w:rsid w:val="00F5641A"/>
    <w:rsid w:val="00F65461"/>
    <w:rsid w:val="00F73D87"/>
    <w:rsid w:val="00F7402C"/>
    <w:rsid w:val="00F82966"/>
    <w:rsid w:val="00F8415A"/>
    <w:rsid w:val="00F8461F"/>
    <w:rsid w:val="00F8696B"/>
    <w:rsid w:val="00F86ACD"/>
    <w:rsid w:val="00F91770"/>
    <w:rsid w:val="00F91CD5"/>
    <w:rsid w:val="00F947A7"/>
    <w:rsid w:val="00FA5B1A"/>
    <w:rsid w:val="00FB6898"/>
    <w:rsid w:val="00FC59FE"/>
    <w:rsid w:val="00FE2291"/>
    <w:rsid w:val="00FE6101"/>
    <w:rsid w:val="00FF2D4E"/>
    <w:rsid w:val="00FF3592"/>
    <w:rsid w:val="00FF3C2B"/>
    <w:rsid w:val="00FF5F27"/>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1632AE"/>
  <w15:chartTrackingRefBased/>
  <w15:docId w15:val="{BCB18CA7-2D33-3E4E-BCBE-E023A9B4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FKai-SB" w:hAnsi="Times New Roman" w:cs="Calibri (Body)"/>
        <w:lang w:val="en-TW"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058D"/>
    <w:pPr>
      <w:spacing w:line="360" w:lineRule="auto"/>
      <w:jc w:val="center"/>
    </w:pPr>
    <w:rPr>
      <w:color w:val="000000"/>
      <w:kern w:val="2"/>
      <w:sz w:val="24"/>
    </w:rPr>
  </w:style>
  <w:style w:type="paragraph" w:styleId="Heading1">
    <w:name w:val="heading 1"/>
    <w:basedOn w:val="Normal"/>
    <w:next w:val="Normal"/>
    <w:link w:val="Heading1Char"/>
    <w:autoRedefine/>
    <w:uiPriority w:val="9"/>
    <w:qFormat/>
    <w:rsid w:val="00954D9F"/>
    <w:pPr>
      <w:pageBreakBefore/>
      <w:numPr>
        <w:numId w:val="42"/>
      </w:numPr>
      <w:ind w:left="1957" w:hanging="1503"/>
      <w:outlineLvl w:val="0"/>
    </w:pPr>
    <w:rPr>
      <w:b/>
      <w:bCs/>
      <w:kern w:val="0"/>
      <w:sz w:val="36"/>
      <w:szCs w:val="36"/>
    </w:rPr>
  </w:style>
  <w:style w:type="paragraph" w:styleId="Heading2">
    <w:name w:val="heading 2"/>
    <w:basedOn w:val="Normal"/>
    <w:next w:val="Normal"/>
    <w:autoRedefine/>
    <w:qFormat/>
    <w:rsid w:val="009134F6"/>
    <w:pPr>
      <w:keepNext/>
      <w:numPr>
        <w:ilvl w:val="1"/>
        <w:numId w:val="42"/>
      </w:numPr>
      <w:jc w:val="left"/>
      <w:outlineLvl w:val="1"/>
    </w:pPr>
    <w:rPr>
      <w:b/>
      <w:bCs/>
      <w:sz w:val="32"/>
      <w:szCs w:val="32"/>
      <w:lang w:val="en-US"/>
    </w:rPr>
  </w:style>
  <w:style w:type="paragraph" w:styleId="Heading3">
    <w:name w:val="heading 3"/>
    <w:basedOn w:val="Normal"/>
    <w:next w:val="Normal"/>
    <w:link w:val="Heading3Char"/>
    <w:autoRedefine/>
    <w:qFormat/>
    <w:rsid w:val="004C3095"/>
    <w:pPr>
      <w:keepNext/>
      <w:numPr>
        <w:ilvl w:val="2"/>
        <w:numId w:val="42"/>
      </w:numPr>
      <w:jc w:val="both"/>
      <w:outlineLvl w:val="2"/>
    </w:pPr>
    <w:rPr>
      <w:bCs/>
      <w:sz w:val="28"/>
      <w:szCs w:val="36"/>
    </w:rPr>
  </w:style>
  <w:style w:type="paragraph" w:styleId="Heading4">
    <w:name w:val="heading 4"/>
    <w:basedOn w:val="Normal"/>
    <w:next w:val="Normal"/>
    <w:qFormat/>
    <w:rsid w:val="009134F6"/>
    <w:pPr>
      <w:keepNext/>
      <w:numPr>
        <w:ilvl w:val="3"/>
        <w:numId w:val="42"/>
      </w:numPr>
      <w:spacing w:line="720" w:lineRule="auto"/>
      <w:outlineLvl w:val="3"/>
    </w:pPr>
    <w:rPr>
      <w:rFonts w:ascii="Arial" w:eastAsia="PMingLiU" w:hAnsi="Arial"/>
      <w:sz w:val="36"/>
      <w:szCs w:val="36"/>
    </w:rPr>
  </w:style>
  <w:style w:type="paragraph" w:styleId="Heading5">
    <w:name w:val="heading 5"/>
    <w:basedOn w:val="Normal"/>
    <w:next w:val="Normal"/>
    <w:qFormat/>
    <w:rsid w:val="009134F6"/>
    <w:pPr>
      <w:keepNext/>
      <w:numPr>
        <w:ilvl w:val="4"/>
        <w:numId w:val="42"/>
      </w:numPr>
      <w:spacing w:line="720" w:lineRule="auto"/>
      <w:outlineLvl w:val="4"/>
    </w:pPr>
    <w:rPr>
      <w:rFonts w:ascii="Arial" w:eastAsia="PMingLiU" w:hAnsi="Arial"/>
      <w:b/>
      <w:bCs/>
      <w:sz w:val="36"/>
      <w:szCs w:val="36"/>
    </w:rPr>
  </w:style>
  <w:style w:type="paragraph" w:styleId="Heading6">
    <w:name w:val="heading 6"/>
    <w:basedOn w:val="Normal"/>
    <w:next w:val="Normal"/>
    <w:qFormat/>
    <w:rsid w:val="009134F6"/>
    <w:pPr>
      <w:keepNext/>
      <w:numPr>
        <w:ilvl w:val="5"/>
        <w:numId w:val="42"/>
      </w:numPr>
      <w:spacing w:line="720" w:lineRule="auto"/>
      <w:outlineLvl w:val="5"/>
    </w:pPr>
    <w:rPr>
      <w:rFonts w:ascii="Arial" w:eastAsia="PMingLiU" w:hAnsi="Arial"/>
      <w:sz w:val="36"/>
      <w:szCs w:val="36"/>
    </w:rPr>
  </w:style>
  <w:style w:type="paragraph" w:styleId="Heading7">
    <w:name w:val="heading 7"/>
    <w:basedOn w:val="Normal"/>
    <w:next w:val="Normal"/>
    <w:qFormat/>
    <w:rsid w:val="009134F6"/>
    <w:pPr>
      <w:keepNext/>
      <w:numPr>
        <w:ilvl w:val="6"/>
        <w:numId w:val="42"/>
      </w:numPr>
      <w:spacing w:line="720" w:lineRule="auto"/>
      <w:outlineLvl w:val="6"/>
    </w:pPr>
    <w:rPr>
      <w:rFonts w:ascii="Arial" w:eastAsia="PMingLiU" w:hAnsi="Arial"/>
      <w:b/>
      <w:bCs/>
      <w:sz w:val="36"/>
      <w:szCs w:val="36"/>
    </w:rPr>
  </w:style>
  <w:style w:type="paragraph" w:styleId="Heading8">
    <w:name w:val="heading 8"/>
    <w:basedOn w:val="Normal"/>
    <w:next w:val="Normal"/>
    <w:qFormat/>
    <w:rsid w:val="009134F6"/>
    <w:pPr>
      <w:keepNext/>
      <w:numPr>
        <w:ilvl w:val="7"/>
        <w:numId w:val="42"/>
      </w:numPr>
      <w:spacing w:line="720" w:lineRule="auto"/>
      <w:outlineLvl w:val="7"/>
    </w:pPr>
    <w:rPr>
      <w:rFonts w:ascii="Arial" w:eastAsia="PMingLiU" w:hAnsi="Arial"/>
      <w:sz w:val="36"/>
      <w:szCs w:val="36"/>
    </w:rPr>
  </w:style>
  <w:style w:type="paragraph" w:styleId="Heading9">
    <w:name w:val="heading 9"/>
    <w:basedOn w:val="Normal"/>
    <w:next w:val="Normal"/>
    <w:qFormat/>
    <w:rsid w:val="009134F6"/>
    <w:pPr>
      <w:keepNext/>
      <w:numPr>
        <w:ilvl w:val="8"/>
        <w:numId w:val="42"/>
      </w:numPr>
      <w:spacing w:line="720" w:lineRule="auto"/>
      <w:outlineLvl w:val="8"/>
    </w:pPr>
    <w:rPr>
      <w:rFonts w:ascii="Arial" w:eastAsia="PMingLiU" w:hAnsi="Arial"/>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C3095"/>
    <w:pPr>
      <w:spacing w:before="120" w:after="120"/>
      <w:jc w:val="left"/>
    </w:pPr>
    <w:rPr>
      <w:rFonts w:eastAsia="Times New Roman"/>
      <w:b/>
      <w:bCs/>
      <w:szCs w:val="24"/>
    </w:rPr>
  </w:style>
  <w:style w:type="paragraph" w:styleId="TOC2">
    <w:name w:val="toc 2"/>
    <w:basedOn w:val="Normal"/>
    <w:next w:val="Normal"/>
    <w:autoRedefine/>
    <w:uiPriority w:val="39"/>
    <w:rsid w:val="001404E5"/>
    <w:pPr>
      <w:tabs>
        <w:tab w:val="left" w:pos="960"/>
        <w:tab w:val="right" w:leader="dot" w:pos="8494"/>
      </w:tabs>
      <w:ind w:left="240"/>
      <w:jc w:val="left"/>
    </w:pPr>
    <w:rPr>
      <w:rFonts w:asciiTheme="minorHAnsi" w:hAnsiTheme="minorHAnsi" w:cstheme="minorHAnsi"/>
      <w:smallCaps/>
      <w:noProof/>
      <w:sz w:val="20"/>
    </w:rPr>
  </w:style>
  <w:style w:type="paragraph" w:styleId="TOC3">
    <w:name w:val="toc 3"/>
    <w:basedOn w:val="Normal"/>
    <w:next w:val="Normal"/>
    <w:autoRedefine/>
    <w:uiPriority w:val="39"/>
    <w:rsid w:val="001A7E5A"/>
    <w:pPr>
      <w:ind w:left="480"/>
      <w:jc w:val="left"/>
    </w:pPr>
    <w:rPr>
      <w:rFonts w:asciiTheme="minorHAnsi" w:hAnsiTheme="minorHAnsi" w:cstheme="minorHAnsi"/>
      <w:iCs/>
      <w:sz w:val="20"/>
    </w:rPr>
  </w:style>
  <w:style w:type="paragraph" w:customStyle="1" w:styleId="a">
    <w:name w:val="封面標題"/>
    <w:basedOn w:val="Normal"/>
    <w:rsid w:val="0080058D"/>
    <w:rPr>
      <w:sz w:val="36"/>
    </w:rPr>
  </w:style>
  <w:style w:type="character" w:styleId="Hyperlink">
    <w:name w:val="Hyperlink"/>
    <w:uiPriority w:val="99"/>
    <w:rsid w:val="001A7E5A"/>
    <w:rPr>
      <w:rFonts w:ascii="Times New Roman" w:eastAsia="DFKai-SB" w:hAnsi="Times New Roman"/>
      <w:b w:val="0"/>
      <w:i w:val="0"/>
      <w:caps w:val="0"/>
      <w:smallCaps w:val="0"/>
      <w:strike w:val="0"/>
      <w:dstrike w:val="0"/>
      <w:vanish w:val="0"/>
      <w:color w:val="000000"/>
      <w:sz w:val="24"/>
      <w:u w:val="none"/>
      <w:vertAlign w:val="baseline"/>
      <w:em w:val="none"/>
      <w:lang w:val="en-US" w:eastAsia="zh-TW"/>
    </w:rPr>
  </w:style>
  <w:style w:type="paragraph" w:styleId="Footer">
    <w:name w:val="footer"/>
    <w:basedOn w:val="Normal"/>
    <w:semiHidden/>
    <w:rsid w:val="0080058D"/>
    <w:pPr>
      <w:tabs>
        <w:tab w:val="center" w:pos="4153"/>
        <w:tab w:val="right" w:pos="8306"/>
      </w:tabs>
      <w:snapToGrid w:val="0"/>
    </w:pPr>
    <w:rPr>
      <w:sz w:val="20"/>
    </w:rPr>
  </w:style>
  <w:style w:type="character" w:styleId="PageNumber">
    <w:name w:val="page number"/>
    <w:basedOn w:val="DefaultParagraphFont"/>
    <w:semiHidden/>
    <w:rsid w:val="0080058D"/>
  </w:style>
  <w:style w:type="paragraph" w:styleId="TableofFigures">
    <w:name w:val="table of figures"/>
    <w:aliases w:val="目錄"/>
    <w:basedOn w:val="Normal"/>
    <w:next w:val="Normal"/>
    <w:autoRedefine/>
    <w:uiPriority w:val="99"/>
    <w:qFormat/>
    <w:rsid w:val="00BD2356"/>
    <w:pPr>
      <w:tabs>
        <w:tab w:val="right" w:leader="dot" w:pos="8494"/>
      </w:tabs>
      <w:ind w:left="482" w:hanging="482"/>
      <w:jc w:val="both"/>
    </w:pPr>
    <w:rPr>
      <w:noProof/>
    </w:rPr>
  </w:style>
  <w:style w:type="paragraph" w:styleId="TOC4">
    <w:name w:val="toc 4"/>
    <w:basedOn w:val="Normal"/>
    <w:next w:val="Normal"/>
    <w:autoRedefine/>
    <w:semiHidden/>
    <w:rsid w:val="0080058D"/>
    <w:pPr>
      <w:ind w:left="720"/>
      <w:jc w:val="left"/>
    </w:pPr>
    <w:rPr>
      <w:rFonts w:asciiTheme="minorHAnsi" w:hAnsiTheme="minorHAnsi" w:cstheme="minorHAnsi"/>
      <w:sz w:val="18"/>
      <w:szCs w:val="18"/>
    </w:rPr>
  </w:style>
  <w:style w:type="paragraph" w:styleId="Title">
    <w:name w:val="Title"/>
    <w:basedOn w:val="Normal"/>
    <w:qFormat/>
    <w:rsid w:val="0080058D"/>
    <w:pPr>
      <w:pageBreakBefore/>
      <w:numPr>
        <w:numId w:val="1"/>
      </w:numPr>
      <w:outlineLvl w:val="0"/>
    </w:pPr>
    <w:rPr>
      <w:rFonts w:cs="Arial"/>
      <w:b/>
      <w:bCs/>
      <w:sz w:val="36"/>
      <w:szCs w:val="32"/>
    </w:rPr>
  </w:style>
  <w:style w:type="character" w:customStyle="1" w:styleId="MTEquationSection">
    <w:name w:val="MTEquationSection"/>
    <w:rsid w:val="00A91CA1"/>
    <w:rPr>
      <w:vanish/>
      <w:color w:val="FF0000"/>
    </w:rPr>
  </w:style>
  <w:style w:type="paragraph" w:styleId="Caption">
    <w:name w:val="caption"/>
    <w:basedOn w:val="Normal"/>
    <w:next w:val="Normal"/>
    <w:autoRedefine/>
    <w:qFormat/>
    <w:rsid w:val="002F25CE"/>
    <w:pPr>
      <w:keepNext/>
      <w:widowControl w:val="0"/>
      <w:suppressLineNumbers/>
      <w:suppressAutoHyphens/>
      <w:overflowPunct w:val="0"/>
      <w:jc w:val="left"/>
    </w:pPr>
    <w:rPr>
      <w:noProof/>
    </w:rPr>
  </w:style>
  <w:style w:type="table" w:styleId="TableGrid">
    <w:name w:val="Table Grid"/>
    <w:basedOn w:val="TableNormal"/>
    <w:semiHidden/>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Normal"/>
    <w:next w:val="Normal"/>
    <w:rsid w:val="0080058D"/>
    <w:pPr>
      <w:tabs>
        <w:tab w:val="center" w:pos="4240"/>
        <w:tab w:val="right" w:pos="8500"/>
      </w:tabs>
    </w:pPr>
  </w:style>
  <w:style w:type="paragraph" w:styleId="DocumentMap">
    <w:name w:val="Document Map"/>
    <w:basedOn w:val="Normal"/>
    <w:semiHidden/>
    <w:rsid w:val="00367161"/>
    <w:pPr>
      <w:shd w:val="clear" w:color="auto" w:fill="000080"/>
    </w:pPr>
    <w:rPr>
      <w:rFonts w:ascii="Arial" w:eastAsia="PMingLiU" w:hAnsi="Arial"/>
    </w:rPr>
  </w:style>
  <w:style w:type="paragraph" w:styleId="HTMLAddress">
    <w:name w:val="HTML Address"/>
    <w:basedOn w:val="Normal"/>
    <w:semiHidden/>
    <w:rsid w:val="003439AA"/>
    <w:rPr>
      <w:i/>
      <w:iCs/>
    </w:rPr>
  </w:style>
  <w:style w:type="paragraph" w:styleId="HTMLPreformatted">
    <w:name w:val="HTML Preformatted"/>
    <w:basedOn w:val="Normal"/>
    <w:semiHidden/>
    <w:rsid w:val="003439AA"/>
    <w:rPr>
      <w:rFonts w:ascii="Courier New" w:hAnsi="Courier New" w:cs="Courier New"/>
      <w:sz w:val="20"/>
    </w:rPr>
  </w:style>
  <w:style w:type="paragraph" w:styleId="NormalWeb">
    <w:name w:val="Normal (Web)"/>
    <w:basedOn w:val="Normal"/>
    <w:uiPriority w:val="99"/>
    <w:semiHidden/>
    <w:rsid w:val="003439AA"/>
  </w:style>
  <w:style w:type="paragraph" w:styleId="NormalIndent">
    <w:name w:val="Normal Indent"/>
    <w:basedOn w:val="Normal"/>
    <w:semiHidden/>
    <w:rsid w:val="003439AA"/>
    <w:pPr>
      <w:ind w:left="480"/>
    </w:pPr>
  </w:style>
  <w:style w:type="paragraph" w:styleId="Date">
    <w:name w:val="Date"/>
    <w:basedOn w:val="Normal"/>
    <w:next w:val="Normal"/>
    <w:semiHidden/>
    <w:rsid w:val="003439AA"/>
    <w:pPr>
      <w:jc w:val="right"/>
    </w:pPr>
  </w:style>
  <w:style w:type="paragraph" w:styleId="MacroText">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color w:val="000000"/>
      <w:kern w:val="2"/>
      <w:sz w:val="24"/>
      <w:szCs w:val="24"/>
      <w:lang w:val="en-US"/>
    </w:rPr>
  </w:style>
  <w:style w:type="numbering" w:customStyle="1" w:styleId="CurrentList1">
    <w:name w:val="Current List1"/>
    <w:rsid w:val="00AD3850"/>
    <w:pPr>
      <w:numPr>
        <w:numId w:val="12"/>
      </w:numPr>
    </w:pPr>
  </w:style>
  <w:style w:type="numbering" w:customStyle="1" w:styleId="CurrentList2">
    <w:name w:val="Current List2"/>
    <w:rsid w:val="00AD3850"/>
    <w:pPr>
      <w:numPr>
        <w:numId w:val="13"/>
      </w:numPr>
    </w:pPr>
  </w:style>
  <w:style w:type="numbering" w:customStyle="1" w:styleId="CurrentList3">
    <w:name w:val="Current List3"/>
    <w:rsid w:val="00DB4697"/>
    <w:pPr>
      <w:numPr>
        <w:numId w:val="14"/>
      </w:numPr>
    </w:pPr>
  </w:style>
  <w:style w:type="numbering" w:customStyle="1" w:styleId="CurrentList4">
    <w:name w:val="Current List4"/>
    <w:rsid w:val="00DB4697"/>
    <w:pPr>
      <w:numPr>
        <w:numId w:val="15"/>
      </w:numPr>
    </w:pPr>
  </w:style>
  <w:style w:type="paragraph" w:styleId="BodyTextIndent">
    <w:name w:val="Body Text Indent"/>
    <w:basedOn w:val="Normal"/>
    <w:semiHidden/>
    <w:rsid w:val="003439AA"/>
    <w:pPr>
      <w:spacing w:after="120"/>
      <w:ind w:left="480"/>
    </w:pPr>
  </w:style>
  <w:style w:type="paragraph" w:styleId="BodyTextFirstIndent2">
    <w:name w:val="Body Text First Indent 2"/>
    <w:basedOn w:val="BodyTextIndent"/>
    <w:semiHidden/>
    <w:rsid w:val="003439AA"/>
    <w:pPr>
      <w:ind w:firstLine="210"/>
    </w:pPr>
  </w:style>
  <w:style w:type="paragraph" w:styleId="BodyTextIndent2">
    <w:name w:val="Body Text Indent 2"/>
    <w:basedOn w:val="Normal"/>
    <w:semiHidden/>
    <w:rsid w:val="003439AA"/>
    <w:pPr>
      <w:spacing w:after="120"/>
      <w:ind w:left="480"/>
    </w:pPr>
  </w:style>
  <w:style w:type="paragraph" w:styleId="BodyTextIndent3">
    <w:name w:val="Body Text Indent 3"/>
    <w:basedOn w:val="Normal"/>
    <w:semiHidden/>
    <w:rsid w:val="003439AA"/>
    <w:pPr>
      <w:spacing w:after="120"/>
      <w:ind w:left="480"/>
    </w:pPr>
    <w:rPr>
      <w:sz w:val="16"/>
      <w:szCs w:val="16"/>
    </w:rPr>
  </w:style>
  <w:style w:type="paragraph" w:styleId="TOC5">
    <w:name w:val="toc 5"/>
    <w:basedOn w:val="Normal"/>
    <w:next w:val="Normal"/>
    <w:autoRedefine/>
    <w:semiHidden/>
    <w:rsid w:val="003439AA"/>
    <w:pPr>
      <w:ind w:left="960"/>
      <w:jc w:val="left"/>
    </w:pPr>
    <w:rPr>
      <w:rFonts w:asciiTheme="minorHAnsi" w:hAnsiTheme="minorHAnsi" w:cstheme="minorHAnsi"/>
      <w:sz w:val="18"/>
      <w:szCs w:val="18"/>
    </w:rPr>
  </w:style>
  <w:style w:type="paragraph" w:styleId="TOC6">
    <w:name w:val="toc 6"/>
    <w:basedOn w:val="Normal"/>
    <w:next w:val="Normal"/>
    <w:autoRedefine/>
    <w:semiHidden/>
    <w:rsid w:val="003439AA"/>
    <w:pPr>
      <w:ind w:left="1200"/>
      <w:jc w:val="left"/>
    </w:pPr>
    <w:rPr>
      <w:rFonts w:asciiTheme="minorHAnsi" w:hAnsiTheme="minorHAnsi" w:cstheme="minorHAnsi"/>
      <w:sz w:val="18"/>
      <w:szCs w:val="18"/>
    </w:rPr>
  </w:style>
  <w:style w:type="paragraph" w:styleId="TOC7">
    <w:name w:val="toc 7"/>
    <w:basedOn w:val="Normal"/>
    <w:next w:val="Normal"/>
    <w:autoRedefine/>
    <w:semiHidden/>
    <w:rsid w:val="003439AA"/>
    <w:pPr>
      <w:ind w:left="1440"/>
      <w:jc w:val="left"/>
    </w:pPr>
    <w:rPr>
      <w:rFonts w:asciiTheme="minorHAnsi" w:hAnsiTheme="minorHAnsi" w:cstheme="minorHAnsi"/>
      <w:sz w:val="18"/>
      <w:szCs w:val="18"/>
    </w:rPr>
  </w:style>
  <w:style w:type="paragraph" w:styleId="TOC8">
    <w:name w:val="toc 8"/>
    <w:basedOn w:val="Normal"/>
    <w:next w:val="Normal"/>
    <w:autoRedefine/>
    <w:semiHidden/>
    <w:rsid w:val="003439AA"/>
    <w:pPr>
      <w:ind w:left="1680"/>
      <w:jc w:val="left"/>
    </w:pPr>
    <w:rPr>
      <w:rFonts w:asciiTheme="minorHAnsi" w:hAnsiTheme="minorHAnsi" w:cstheme="minorHAnsi"/>
      <w:sz w:val="18"/>
      <w:szCs w:val="18"/>
    </w:rPr>
  </w:style>
  <w:style w:type="paragraph" w:styleId="TOC9">
    <w:name w:val="toc 9"/>
    <w:basedOn w:val="Normal"/>
    <w:next w:val="Normal"/>
    <w:autoRedefine/>
    <w:semiHidden/>
    <w:rsid w:val="003439AA"/>
    <w:pPr>
      <w:ind w:left="1920"/>
      <w:jc w:val="left"/>
    </w:pPr>
    <w:rPr>
      <w:rFonts w:asciiTheme="minorHAnsi" w:hAnsiTheme="minorHAnsi" w:cstheme="minorHAnsi"/>
      <w:sz w:val="18"/>
      <w:szCs w:val="18"/>
    </w:rPr>
  </w:style>
  <w:style w:type="paragraph" w:styleId="EnvelopeAddress">
    <w:name w:val="envelope address"/>
    <w:basedOn w:val="Normal"/>
    <w:semiHidden/>
    <w:rsid w:val="003439AA"/>
    <w:pPr>
      <w:framePr w:w="7920" w:h="1980" w:hRule="exact" w:hSpace="180" w:wrap="auto" w:hAnchor="page" w:xAlign="center" w:yAlign="bottom"/>
      <w:snapToGrid w:val="0"/>
      <w:ind w:left="2880"/>
    </w:pPr>
    <w:rPr>
      <w:rFonts w:ascii="Arial" w:hAnsi="Arial" w:cs="Arial"/>
    </w:rPr>
  </w:style>
  <w:style w:type="paragraph" w:styleId="TableofAuthorities">
    <w:name w:val="table of authorities"/>
    <w:basedOn w:val="Normal"/>
    <w:next w:val="Normal"/>
    <w:semiHidden/>
    <w:rsid w:val="003439AA"/>
    <w:pPr>
      <w:ind w:left="480"/>
    </w:pPr>
  </w:style>
  <w:style w:type="paragraph" w:styleId="TOAHeading">
    <w:name w:val="toa heading"/>
    <w:basedOn w:val="Normal"/>
    <w:next w:val="Normal"/>
    <w:semiHidden/>
    <w:rsid w:val="003439AA"/>
    <w:pPr>
      <w:spacing w:before="120"/>
    </w:pPr>
    <w:rPr>
      <w:rFonts w:ascii="Arial" w:eastAsia="PMingLiU" w:hAnsi="Arial" w:cs="Arial"/>
    </w:rPr>
  </w:style>
  <w:style w:type="paragraph" w:styleId="Header">
    <w:name w:val="header"/>
    <w:basedOn w:val="Normal"/>
    <w:semiHidden/>
    <w:rsid w:val="003439AA"/>
    <w:pPr>
      <w:tabs>
        <w:tab w:val="center" w:pos="4153"/>
        <w:tab w:val="right" w:pos="8306"/>
      </w:tabs>
      <w:snapToGrid w:val="0"/>
    </w:pPr>
    <w:rPr>
      <w:sz w:val="20"/>
    </w:rPr>
  </w:style>
  <w:style w:type="paragraph" w:styleId="Index1">
    <w:name w:val="index 1"/>
    <w:basedOn w:val="Normal"/>
    <w:next w:val="Normal"/>
    <w:autoRedefine/>
    <w:semiHidden/>
    <w:rsid w:val="003439AA"/>
  </w:style>
  <w:style w:type="paragraph" w:styleId="Index2">
    <w:name w:val="index 2"/>
    <w:basedOn w:val="Normal"/>
    <w:next w:val="Normal"/>
    <w:autoRedefine/>
    <w:semiHidden/>
    <w:rsid w:val="003439AA"/>
    <w:pPr>
      <w:ind w:left="480"/>
    </w:pPr>
  </w:style>
  <w:style w:type="paragraph" w:styleId="Index3">
    <w:name w:val="index 3"/>
    <w:basedOn w:val="Normal"/>
    <w:next w:val="Normal"/>
    <w:autoRedefine/>
    <w:semiHidden/>
    <w:rsid w:val="003439AA"/>
    <w:pPr>
      <w:ind w:left="960"/>
    </w:pPr>
  </w:style>
  <w:style w:type="paragraph" w:styleId="Index4">
    <w:name w:val="index 4"/>
    <w:basedOn w:val="Normal"/>
    <w:next w:val="Normal"/>
    <w:autoRedefine/>
    <w:semiHidden/>
    <w:rsid w:val="003439AA"/>
    <w:pPr>
      <w:ind w:left="1440"/>
    </w:pPr>
  </w:style>
  <w:style w:type="paragraph" w:styleId="Index5">
    <w:name w:val="index 5"/>
    <w:basedOn w:val="Normal"/>
    <w:next w:val="Normal"/>
    <w:autoRedefine/>
    <w:semiHidden/>
    <w:rsid w:val="003439AA"/>
    <w:pPr>
      <w:ind w:left="1920"/>
    </w:pPr>
  </w:style>
  <w:style w:type="paragraph" w:styleId="Index6">
    <w:name w:val="index 6"/>
    <w:basedOn w:val="Normal"/>
    <w:next w:val="Normal"/>
    <w:autoRedefine/>
    <w:semiHidden/>
    <w:rsid w:val="003439AA"/>
    <w:pPr>
      <w:ind w:left="2400"/>
    </w:pPr>
  </w:style>
  <w:style w:type="paragraph" w:styleId="Index7">
    <w:name w:val="index 7"/>
    <w:basedOn w:val="Normal"/>
    <w:next w:val="Normal"/>
    <w:autoRedefine/>
    <w:semiHidden/>
    <w:rsid w:val="003439AA"/>
    <w:pPr>
      <w:ind w:left="2880"/>
    </w:pPr>
  </w:style>
  <w:style w:type="paragraph" w:styleId="Index8">
    <w:name w:val="index 8"/>
    <w:basedOn w:val="Normal"/>
    <w:next w:val="Normal"/>
    <w:autoRedefine/>
    <w:semiHidden/>
    <w:rsid w:val="003439AA"/>
    <w:pPr>
      <w:ind w:left="3360"/>
    </w:pPr>
  </w:style>
  <w:style w:type="paragraph" w:styleId="Index9">
    <w:name w:val="index 9"/>
    <w:basedOn w:val="Normal"/>
    <w:next w:val="Normal"/>
    <w:autoRedefine/>
    <w:semiHidden/>
    <w:rsid w:val="003439AA"/>
    <w:pPr>
      <w:ind w:left="3840"/>
    </w:pPr>
  </w:style>
  <w:style w:type="paragraph" w:styleId="IndexHeading">
    <w:name w:val="index heading"/>
    <w:basedOn w:val="Normal"/>
    <w:next w:val="Index1"/>
    <w:semiHidden/>
    <w:rsid w:val="003439AA"/>
    <w:rPr>
      <w:rFonts w:ascii="Arial" w:hAnsi="Arial" w:cs="Arial"/>
      <w:b/>
      <w:bCs/>
    </w:rPr>
  </w:style>
  <w:style w:type="paragraph" w:styleId="PlainText">
    <w:name w:val="Plain Text"/>
    <w:basedOn w:val="Normal"/>
    <w:semiHidden/>
    <w:rsid w:val="003439AA"/>
    <w:rPr>
      <w:rFonts w:ascii="MingLiU" w:eastAsia="MingLiU" w:hAnsi="Courier New" w:cs="Courier New"/>
    </w:rPr>
  </w:style>
  <w:style w:type="paragraph" w:styleId="MessageHeader">
    <w:name w:val="Message Header"/>
    <w:basedOn w:val="Normal"/>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Subtitle">
    <w:name w:val="Subtitle"/>
    <w:basedOn w:val="Normal"/>
    <w:qFormat/>
    <w:rsid w:val="003439AA"/>
    <w:pPr>
      <w:spacing w:after="60"/>
      <w:outlineLvl w:val="1"/>
    </w:pPr>
    <w:rPr>
      <w:rFonts w:ascii="Arial" w:eastAsia="PMingLiU" w:hAnsi="Arial" w:cs="Arial"/>
      <w:i/>
      <w:iCs/>
    </w:rPr>
  </w:style>
  <w:style w:type="paragraph" w:styleId="BlockText">
    <w:name w:val="Block Text"/>
    <w:basedOn w:val="Normal"/>
    <w:semiHidden/>
    <w:rsid w:val="003439AA"/>
    <w:pPr>
      <w:spacing w:after="120"/>
      <w:ind w:left="1440" w:right="1440"/>
    </w:pPr>
  </w:style>
  <w:style w:type="paragraph" w:styleId="Salutation">
    <w:name w:val="Salutation"/>
    <w:basedOn w:val="Normal"/>
    <w:next w:val="Normal"/>
    <w:semiHidden/>
    <w:rsid w:val="003439AA"/>
  </w:style>
  <w:style w:type="paragraph" w:styleId="EnvelopeReturn">
    <w:name w:val="envelope return"/>
    <w:basedOn w:val="Normal"/>
    <w:semiHidden/>
    <w:rsid w:val="003439AA"/>
    <w:pPr>
      <w:snapToGrid w:val="0"/>
    </w:pPr>
    <w:rPr>
      <w:rFonts w:ascii="Arial" w:hAnsi="Arial" w:cs="Arial"/>
    </w:rPr>
  </w:style>
  <w:style w:type="paragraph" w:styleId="ListContinue">
    <w:name w:val="List Continue"/>
    <w:basedOn w:val="Normal"/>
    <w:semiHidden/>
    <w:rsid w:val="003439AA"/>
    <w:pPr>
      <w:spacing w:after="120"/>
      <w:ind w:left="480"/>
    </w:pPr>
  </w:style>
  <w:style w:type="paragraph" w:styleId="ListContinue2">
    <w:name w:val="List Continue 2"/>
    <w:basedOn w:val="Normal"/>
    <w:semiHidden/>
    <w:rsid w:val="003439AA"/>
    <w:pPr>
      <w:spacing w:after="120"/>
      <w:ind w:left="960"/>
    </w:pPr>
  </w:style>
  <w:style w:type="paragraph" w:styleId="ListContinue3">
    <w:name w:val="List Continue 3"/>
    <w:basedOn w:val="Normal"/>
    <w:semiHidden/>
    <w:rsid w:val="003439AA"/>
    <w:pPr>
      <w:spacing w:after="120"/>
      <w:ind w:left="1440"/>
    </w:pPr>
  </w:style>
  <w:style w:type="paragraph" w:styleId="ListContinue4">
    <w:name w:val="List Continue 4"/>
    <w:basedOn w:val="Normal"/>
    <w:semiHidden/>
    <w:rsid w:val="003439AA"/>
    <w:pPr>
      <w:spacing w:after="120"/>
      <w:ind w:left="1920"/>
    </w:pPr>
  </w:style>
  <w:style w:type="paragraph" w:styleId="ListContinue5">
    <w:name w:val="List Continue 5"/>
    <w:basedOn w:val="Normal"/>
    <w:semiHidden/>
    <w:rsid w:val="003439AA"/>
    <w:pPr>
      <w:spacing w:after="120"/>
      <w:ind w:left="2400"/>
    </w:pPr>
  </w:style>
  <w:style w:type="paragraph" w:styleId="List">
    <w:name w:val="List"/>
    <w:basedOn w:val="Normal"/>
    <w:semiHidden/>
    <w:rsid w:val="003439AA"/>
    <w:pPr>
      <w:ind w:left="480" w:hanging="480"/>
    </w:pPr>
  </w:style>
  <w:style w:type="paragraph" w:styleId="List2">
    <w:name w:val="List 2"/>
    <w:basedOn w:val="Normal"/>
    <w:semiHidden/>
    <w:rsid w:val="003439AA"/>
    <w:pPr>
      <w:ind w:left="960" w:hanging="480"/>
    </w:pPr>
  </w:style>
  <w:style w:type="paragraph" w:styleId="List3">
    <w:name w:val="List 3"/>
    <w:basedOn w:val="Normal"/>
    <w:semiHidden/>
    <w:rsid w:val="003439AA"/>
    <w:pPr>
      <w:ind w:left="1440" w:hanging="480"/>
    </w:pPr>
  </w:style>
  <w:style w:type="paragraph" w:styleId="List4">
    <w:name w:val="List 4"/>
    <w:basedOn w:val="Normal"/>
    <w:semiHidden/>
    <w:rsid w:val="003439AA"/>
    <w:pPr>
      <w:ind w:left="1920" w:hanging="480"/>
    </w:pPr>
  </w:style>
  <w:style w:type="paragraph" w:styleId="List5">
    <w:name w:val="List 5"/>
    <w:basedOn w:val="Normal"/>
    <w:semiHidden/>
    <w:rsid w:val="003439AA"/>
    <w:pPr>
      <w:ind w:left="2400" w:hanging="480"/>
    </w:pPr>
  </w:style>
  <w:style w:type="paragraph" w:styleId="ListNumber">
    <w:name w:val="List Number"/>
    <w:basedOn w:val="Normal"/>
    <w:semiHidden/>
    <w:rsid w:val="003439AA"/>
    <w:pPr>
      <w:numPr>
        <w:numId w:val="2"/>
      </w:numPr>
    </w:pPr>
  </w:style>
  <w:style w:type="paragraph" w:styleId="ListNumber2">
    <w:name w:val="List Number 2"/>
    <w:basedOn w:val="Normal"/>
    <w:semiHidden/>
    <w:rsid w:val="003439AA"/>
    <w:pPr>
      <w:numPr>
        <w:numId w:val="3"/>
      </w:numPr>
    </w:pPr>
  </w:style>
  <w:style w:type="paragraph" w:styleId="ListNumber3">
    <w:name w:val="List Number 3"/>
    <w:basedOn w:val="Normal"/>
    <w:semiHidden/>
    <w:rsid w:val="003439AA"/>
    <w:pPr>
      <w:numPr>
        <w:numId w:val="4"/>
      </w:numPr>
    </w:pPr>
  </w:style>
  <w:style w:type="paragraph" w:styleId="ListNumber4">
    <w:name w:val="List Number 4"/>
    <w:basedOn w:val="Normal"/>
    <w:semiHidden/>
    <w:rsid w:val="003439AA"/>
    <w:pPr>
      <w:numPr>
        <w:numId w:val="5"/>
      </w:numPr>
    </w:pPr>
  </w:style>
  <w:style w:type="paragraph" w:styleId="ListNumber5">
    <w:name w:val="List Number 5"/>
    <w:basedOn w:val="Normal"/>
    <w:semiHidden/>
    <w:rsid w:val="003439AA"/>
    <w:pPr>
      <w:numPr>
        <w:numId w:val="6"/>
      </w:numPr>
    </w:pPr>
  </w:style>
  <w:style w:type="paragraph" w:styleId="EndnoteText">
    <w:name w:val="endnote text"/>
    <w:basedOn w:val="Normal"/>
    <w:semiHidden/>
    <w:rsid w:val="003439AA"/>
    <w:pPr>
      <w:snapToGrid w:val="0"/>
      <w:jc w:val="left"/>
    </w:pPr>
  </w:style>
  <w:style w:type="paragraph" w:styleId="Closing">
    <w:name w:val="Closing"/>
    <w:basedOn w:val="Normal"/>
    <w:semiHidden/>
    <w:rsid w:val="003439AA"/>
    <w:pPr>
      <w:ind w:left="4320"/>
    </w:pPr>
  </w:style>
  <w:style w:type="paragraph" w:styleId="FootnoteText">
    <w:name w:val="footnote text"/>
    <w:basedOn w:val="Normal"/>
    <w:semiHidden/>
    <w:rsid w:val="003439AA"/>
    <w:pPr>
      <w:snapToGrid w:val="0"/>
      <w:jc w:val="left"/>
    </w:pPr>
    <w:rPr>
      <w:sz w:val="20"/>
    </w:rPr>
  </w:style>
  <w:style w:type="paragraph" w:styleId="CommentText">
    <w:name w:val="annotation text"/>
    <w:basedOn w:val="Normal"/>
    <w:semiHidden/>
    <w:rsid w:val="003439AA"/>
    <w:pPr>
      <w:jc w:val="left"/>
    </w:pPr>
  </w:style>
  <w:style w:type="paragraph" w:styleId="BalloonText">
    <w:name w:val="Balloon Text"/>
    <w:basedOn w:val="Normal"/>
    <w:semiHidden/>
    <w:rsid w:val="003439AA"/>
    <w:rPr>
      <w:rFonts w:ascii="Arial" w:eastAsia="PMingLiU" w:hAnsi="Arial"/>
      <w:sz w:val="18"/>
      <w:szCs w:val="18"/>
    </w:rPr>
  </w:style>
  <w:style w:type="paragraph" w:styleId="CommentSubject">
    <w:name w:val="annotation subject"/>
    <w:basedOn w:val="CommentText"/>
    <w:next w:val="CommentText"/>
    <w:semiHidden/>
    <w:rsid w:val="003439AA"/>
    <w:rPr>
      <w:b/>
      <w:bCs/>
    </w:rPr>
  </w:style>
  <w:style w:type="paragraph" w:styleId="NoteHeading">
    <w:name w:val="Note Heading"/>
    <w:basedOn w:val="Normal"/>
    <w:next w:val="Normal"/>
    <w:semiHidden/>
    <w:rsid w:val="003439AA"/>
  </w:style>
  <w:style w:type="paragraph" w:styleId="ListBullet">
    <w:name w:val="List Bullet"/>
    <w:basedOn w:val="Normal"/>
    <w:semiHidden/>
    <w:rsid w:val="003439AA"/>
    <w:pPr>
      <w:numPr>
        <w:numId w:val="7"/>
      </w:numPr>
    </w:pPr>
  </w:style>
  <w:style w:type="paragraph" w:styleId="ListBullet2">
    <w:name w:val="List Bullet 2"/>
    <w:basedOn w:val="Normal"/>
    <w:semiHidden/>
    <w:rsid w:val="003439AA"/>
    <w:pPr>
      <w:numPr>
        <w:numId w:val="8"/>
      </w:numPr>
    </w:pPr>
  </w:style>
  <w:style w:type="paragraph" w:styleId="ListBullet3">
    <w:name w:val="List Bullet 3"/>
    <w:basedOn w:val="Normal"/>
    <w:semiHidden/>
    <w:rsid w:val="003439AA"/>
    <w:pPr>
      <w:numPr>
        <w:numId w:val="9"/>
      </w:numPr>
    </w:pPr>
  </w:style>
  <w:style w:type="paragraph" w:styleId="ListBullet4">
    <w:name w:val="List Bullet 4"/>
    <w:basedOn w:val="Normal"/>
    <w:semiHidden/>
    <w:rsid w:val="003439AA"/>
    <w:pPr>
      <w:numPr>
        <w:numId w:val="10"/>
      </w:numPr>
    </w:pPr>
  </w:style>
  <w:style w:type="paragraph" w:styleId="ListBullet5">
    <w:name w:val="List Bullet 5"/>
    <w:basedOn w:val="Normal"/>
    <w:semiHidden/>
    <w:rsid w:val="003439AA"/>
    <w:pPr>
      <w:numPr>
        <w:numId w:val="11"/>
      </w:numPr>
    </w:pPr>
  </w:style>
  <w:style w:type="paragraph" w:styleId="E-mailSignature">
    <w:name w:val="E-mail Signature"/>
    <w:basedOn w:val="Normal"/>
    <w:semiHidden/>
    <w:rsid w:val="003439AA"/>
  </w:style>
  <w:style w:type="paragraph" w:styleId="Signature">
    <w:name w:val="Signature"/>
    <w:basedOn w:val="Normal"/>
    <w:semiHidden/>
    <w:rsid w:val="003439AA"/>
    <w:pPr>
      <w:ind w:left="4320"/>
    </w:pPr>
  </w:style>
  <w:style w:type="numbering" w:customStyle="1" w:styleId="CurrentList5">
    <w:name w:val="Current List5"/>
    <w:rsid w:val="00DB4697"/>
    <w:pPr>
      <w:numPr>
        <w:numId w:val="16"/>
      </w:numPr>
    </w:pPr>
  </w:style>
  <w:style w:type="character" w:customStyle="1" w:styleId="a0">
    <w:name w:val="內文"/>
    <w:basedOn w:val="CommentReference"/>
    <w:qFormat/>
    <w:rsid w:val="009D1045"/>
    <w:rPr>
      <w:rFonts w:ascii="Times New Roman" w:eastAsia="DFKai-SB" w:hAnsi="Times New Roman"/>
      <w:b w:val="0"/>
      <w:i w:val="0"/>
      <w:caps w:val="0"/>
      <w:smallCaps w:val="0"/>
      <w:strike w:val="0"/>
      <w:dstrike w:val="0"/>
      <w:vanish w:val="0"/>
      <w:color w:val="000000"/>
      <w:sz w:val="24"/>
      <w:szCs w:val="18"/>
      <w:bdr w:val="none" w:sz="0" w:space="0" w:color="auto"/>
      <w:vertAlign w:val="baseline"/>
      <w:em w:val="none"/>
      <w:lang w:eastAsia="zh-TW"/>
      <w14:shadow w14:blurRad="0" w14:dist="0" w14:dir="0" w14:sx="0" w14:sy="0" w14:kx="0" w14:ky="0" w14:algn="none">
        <w14:srgbClr w14:val="000000"/>
      </w14:shadow>
      <w14:textOutline w14:w="0" w14:cap="rnd" w14:cmpd="sng" w14:algn="ctr">
        <w14:noFill/>
        <w14:prstDash w14:val="solid"/>
        <w14:bevel/>
      </w14:textOutline>
    </w:rPr>
  </w:style>
  <w:style w:type="character" w:styleId="UnresolvedMention">
    <w:name w:val="Unresolved Mention"/>
    <w:uiPriority w:val="99"/>
    <w:semiHidden/>
    <w:unhideWhenUsed/>
    <w:rsid w:val="00851CA9"/>
    <w:rPr>
      <w:color w:val="605E5C"/>
      <w:shd w:val="clear" w:color="auto" w:fill="E1DFDD"/>
    </w:rPr>
  </w:style>
  <w:style w:type="character" w:styleId="CommentReference">
    <w:name w:val="annotation reference"/>
    <w:rsid w:val="00D54EAF"/>
    <w:rPr>
      <w:sz w:val="18"/>
      <w:szCs w:val="18"/>
    </w:rPr>
  </w:style>
  <w:style w:type="paragraph" w:styleId="ListParagraph">
    <w:name w:val="List Paragraph"/>
    <w:basedOn w:val="Normal"/>
    <w:uiPriority w:val="34"/>
    <w:qFormat/>
    <w:rsid w:val="00F5641A"/>
    <w:pPr>
      <w:ind w:leftChars="200" w:left="480"/>
    </w:pPr>
  </w:style>
  <w:style w:type="paragraph" w:customStyle="1" w:styleId="a1">
    <w:name w:val="參考"/>
    <w:basedOn w:val="Normal"/>
    <w:autoRedefine/>
    <w:qFormat/>
    <w:rsid w:val="00276A9B"/>
    <w:pPr>
      <w:spacing w:before="100" w:beforeAutospacing="1" w:after="100" w:afterAutospacing="1"/>
      <w:ind w:left="960" w:hangingChars="400" w:hanging="960"/>
      <w:contextualSpacing/>
      <w:jc w:val="both"/>
    </w:pPr>
    <w:rPr>
      <w:kern w:val="0"/>
    </w:rPr>
  </w:style>
  <w:style w:type="character" w:customStyle="1" w:styleId="Heading1Char">
    <w:name w:val="Heading 1 Char"/>
    <w:link w:val="Heading1"/>
    <w:uiPriority w:val="9"/>
    <w:rsid w:val="00954D9F"/>
    <w:rPr>
      <w:b/>
      <w:bCs/>
      <w:color w:val="000000"/>
      <w:sz w:val="36"/>
      <w:szCs w:val="36"/>
    </w:rPr>
  </w:style>
  <w:style w:type="numbering" w:customStyle="1" w:styleId="CurrentList6">
    <w:name w:val="Current List6"/>
    <w:rsid w:val="0073286C"/>
    <w:pPr>
      <w:numPr>
        <w:numId w:val="17"/>
      </w:numPr>
    </w:pPr>
  </w:style>
  <w:style w:type="numbering" w:customStyle="1" w:styleId="CurrentList7">
    <w:name w:val="Current List7"/>
    <w:rsid w:val="00F8696B"/>
    <w:pPr>
      <w:numPr>
        <w:numId w:val="18"/>
      </w:numPr>
    </w:pPr>
  </w:style>
  <w:style w:type="character" w:styleId="PlaceholderText">
    <w:name w:val="Placeholder Text"/>
    <w:basedOn w:val="DefaultParagraphFont"/>
    <w:uiPriority w:val="99"/>
    <w:semiHidden/>
    <w:rsid w:val="00285928"/>
    <w:rPr>
      <w:color w:val="808080"/>
    </w:rPr>
  </w:style>
  <w:style w:type="paragraph" w:customStyle="1" w:styleId="caption0">
    <w:name w:val="方程式caption"/>
    <w:basedOn w:val="Caption"/>
    <w:qFormat/>
    <w:rsid w:val="00962A42"/>
    <w:pPr>
      <w:jc w:val="right"/>
    </w:pPr>
    <w:rPr>
      <w:lang w:val="en-US"/>
    </w:rPr>
  </w:style>
  <w:style w:type="paragraph" w:styleId="TOCHeading">
    <w:name w:val="TOC Heading"/>
    <w:basedOn w:val="Heading1"/>
    <w:next w:val="Normal"/>
    <w:uiPriority w:val="39"/>
    <w:unhideWhenUsed/>
    <w:qFormat/>
    <w:rsid w:val="001A7E5A"/>
    <w:pPr>
      <w:keepNext/>
      <w:keepLines/>
      <w:pageBreakBefore w:val="0"/>
      <w:numPr>
        <w:numId w:val="0"/>
      </w:numPr>
      <w:spacing w:before="480" w:line="276" w:lineRule="auto"/>
      <w:jc w:val="left"/>
      <w:outlineLvl w:val="9"/>
    </w:pPr>
    <w:rPr>
      <w:rFonts w:cs="Times New Roman (Headings CS)"/>
      <w:color w:val="000000" w:themeColor="text1"/>
      <w:sz w:val="28"/>
      <w:szCs w:val="28"/>
      <w:lang w:val="en-US" w:eastAsia="en-US"/>
    </w:rPr>
  </w:style>
  <w:style w:type="character" w:styleId="FollowedHyperlink">
    <w:name w:val="FollowedHyperlink"/>
    <w:basedOn w:val="DefaultParagraphFont"/>
    <w:rsid w:val="00A7094E"/>
    <w:rPr>
      <w:color w:val="954F72" w:themeColor="followedHyperlink"/>
      <w:u w:val="single"/>
    </w:rPr>
  </w:style>
  <w:style w:type="numbering" w:customStyle="1" w:styleId="CurrentList8">
    <w:name w:val="Current List8"/>
    <w:rsid w:val="00C30C0F"/>
    <w:pPr>
      <w:numPr>
        <w:numId w:val="19"/>
      </w:numPr>
    </w:pPr>
  </w:style>
  <w:style w:type="numbering" w:customStyle="1" w:styleId="CurrentList9">
    <w:name w:val="Current List9"/>
    <w:rsid w:val="00C30C0F"/>
    <w:pPr>
      <w:numPr>
        <w:numId w:val="20"/>
      </w:numPr>
    </w:pPr>
  </w:style>
  <w:style w:type="numbering" w:customStyle="1" w:styleId="CurrentList10">
    <w:name w:val="Current List10"/>
    <w:rsid w:val="00C30C0F"/>
    <w:pPr>
      <w:numPr>
        <w:numId w:val="21"/>
      </w:numPr>
    </w:pPr>
  </w:style>
  <w:style w:type="numbering" w:customStyle="1" w:styleId="CurrentList11">
    <w:name w:val="Current List11"/>
    <w:rsid w:val="00C30C0F"/>
    <w:pPr>
      <w:numPr>
        <w:numId w:val="22"/>
      </w:numPr>
    </w:pPr>
  </w:style>
  <w:style w:type="numbering" w:customStyle="1" w:styleId="CurrentList12">
    <w:name w:val="Current List12"/>
    <w:rsid w:val="006C35A8"/>
    <w:pPr>
      <w:numPr>
        <w:numId w:val="23"/>
      </w:numPr>
    </w:pPr>
  </w:style>
  <w:style w:type="numbering" w:customStyle="1" w:styleId="CurrentList13">
    <w:name w:val="Current List13"/>
    <w:rsid w:val="002F24FB"/>
    <w:pPr>
      <w:numPr>
        <w:numId w:val="24"/>
      </w:numPr>
    </w:pPr>
  </w:style>
  <w:style w:type="numbering" w:customStyle="1" w:styleId="CurrentList20">
    <w:name w:val="Current List20"/>
    <w:rsid w:val="002206F6"/>
    <w:pPr>
      <w:numPr>
        <w:numId w:val="31"/>
      </w:numPr>
    </w:pPr>
  </w:style>
  <w:style w:type="numbering" w:customStyle="1" w:styleId="CurrentList14">
    <w:name w:val="Current List14"/>
    <w:rsid w:val="002F24FB"/>
    <w:pPr>
      <w:numPr>
        <w:numId w:val="25"/>
      </w:numPr>
    </w:pPr>
  </w:style>
  <w:style w:type="numbering" w:customStyle="1" w:styleId="CurrentList15">
    <w:name w:val="Current List15"/>
    <w:rsid w:val="002F24FB"/>
    <w:pPr>
      <w:numPr>
        <w:numId w:val="26"/>
      </w:numPr>
    </w:pPr>
  </w:style>
  <w:style w:type="numbering" w:customStyle="1" w:styleId="CurrentList16">
    <w:name w:val="Current List16"/>
    <w:rsid w:val="002F24FB"/>
    <w:pPr>
      <w:numPr>
        <w:numId w:val="27"/>
      </w:numPr>
    </w:pPr>
  </w:style>
  <w:style w:type="numbering" w:customStyle="1" w:styleId="CurrentList17">
    <w:name w:val="Current List17"/>
    <w:rsid w:val="002206F6"/>
    <w:pPr>
      <w:numPr>
        <w:numId w:val="28"/>
      </w:numPr>
    </w:pPr>
  </w:style>
  <w:style w:type="numbering" w:customStyle="1" w:styleId="CurrentList18">
    <w:name w:val="Current List18"/>
    <w:rsid w:val="002206F6"/>
    <w:pPr>
      <w:numPr>
        <w:numId w:val="29"/>
      </w:numPr>
    </w:pPr>
  </w:style>
  <w:style w:type="numbering" w:customStyle="1" w:styleId="CurrentList19">
    <w:name w:val="Current List19"/>
    <w:rsid w:val="002206F6"/>
    <w:pPr>
      <w:numPr>
        <w:numId w:val="30"/>
      </w:numPr>
    </w:pPr>
  </w:style>
  <w:style w:type="numbering" w:customStyle="1" w:styleId="CurrentList24">
    <w:name w:val="Current List24"/>
    <w:rsid w:val="00C72DB8"/>
    <w:pPr>
      <w:numPr>
        <w:numId w:val="35"/>
      </w:numPr>
    </w:pPr>
  </w:style>
  <w:style w:type="numbering" w:customStyle="1" w:styleId="CurrentList21">
    <w:name w:val="Current List21"/>
    <w:rsid w:val="002206F6"/>
    <w:pPr>
      <w:numPr>
        <w:numId w:val="32"/>
      </w:numPr>
    </w:pPr>
  </w:style>
  <w:style w:type="numbering" w:customStyle="1" w:styleId="CurrentList22">
    <w:name w:val="Current List22"/>
    <w:rsid w:val="00C72DB8"/>
    <w:pPr>
      <w:numPr>
        <w:numId w:val="33"/>
      </w:numPr>
    </w:pPr>
  </w:style>
  <w:style w:type="numbering" w:customStyle="1" w:styleId="CurrentList23">
    <w:name w:val="Current List23"/>
    <w:rsid w:val="00C72DB8"/>
    <w:pPr>
      <w:numPr>
        <w:numId w:val="34"/>
      </w:numPr>
    </w:pPr>
  </w:style>
  <w:style w:type="numbering" w:customStyle="1" w:styleId="CurrentList25">
    <w:name w:val="Current List25"/>
    <w:rsid w:val="00C72DB8"/>
    <w:pPr>
      <w:numPr>
        <w:numId w:val="36"/>
      </w:numPr>
    </w:pPr>
  </w:style>
  <w:style w:type="numbering" w:customStyle="1" w:styleId="CurrentList26">
    <w:name w:val="Current List26"/>
    <w:rsid w:val="00C72DB8"/>
    <w:pPr>
      <w:numPr>
        <w:numId w:val="37"/>
      </w:numPr>
    </w:pPr>
  </w:style>
  <w:style w:type="paragraph" w:styleId="Revision">
    <w:name w:val="Revision"/>
    <w:hidden/>
    <w:uiPriority w:val="99"/>
    <w:semiHidden/>
    <w:rsid w:val="000C5C6F"/>
    <w:rPr>
      <w:color w:val="000000"/>
      <w:kern w:val="2"/>
      <w:sz w:val="24"/>
    </w:rPr>
  </w:style>
  <w:style w:type="numbering" w:customStyle="1" w:styleId="CurrentList27">
    <w:name w:val="Current List27"/>
    <w:rsid w:val="00C72DB8"/>
    <w:pPr>
      <w:numPr>
        <w:numId w:val="38"/>
      </w:numPr>
    </w:pPr>
  </w:style>
  <w:style w:type="numbering" w:customStyle="1" w:styleId="CurrentList28">
    <w:name w:val="Current List28"/>
    <w:rsid w:val="00C72DB8"/>
    <w:pPr>
      <w:numPr>
        <w:numId w:val="39"/>
      </w:numPr>
    </w:pPr>
  </w:style>
  <w:style w:type="numbering" w:customStyle="1" w:styleId="CurrentList29">
    <w:name w:val="Current List29"/>
    <w:rsid w:val="00C72DB8"/>
    <w:pPr>
      <w:numPr>
        <w:numId w:val="40"/>
      </w:numPr>
    </w:pPr>
  </w:style>
  <w:style w:type="numbering" w:customStyle="1" w:styleId="CurrentList30">
    <w:name w:val="Current List30"/>
    <w:rsid w:val="00C72DB8"/>
    <w:pPr>
      <w:numPr>
        <w:numId w:val="41"/>
      </w:numPr>
    </w:pPr>
  </w:style>
  <w:style w:type="character" w:styleId="Strong">
    <w:name w:val="Strong"/>
    <w:basedOn w:val="DefaultParagraphFont"/>
    <w:uiPriority w:val="22"/>
    <w:qFormat/>
    <w:rsid w:val="004F16F1"/>
    <w:rPr>
      <w:b/>
      <w:bCs/>
    </w:rPr>
  </w:style>
  <w:style w:type="numbering" w:customStyle="1" w:styleId="CurrentList31">
    <w:name w:val="Current List31"/>
    <w:rsid w:val="000C5C6F"/>
    <w:pPr>
      <w:numPr>
        <w:numId w:val="43"/>
      </w:numPr>
    </w:pPr>
  </w:style>
  <w:style w:type="numbering" w:customStyle="1" w:styleId="CurrentList32">
    <w:name w:val="Current List32"/>
    <w:rsid w:val="000C5C6F"/>
    <w:pPr>
      <w:numPr>
        <w:numId w:val="44"/>
      </w:numPr>
    </w:pPr>
  </w:style>
  <w:style w:type="numbering" w:customStyle="1" w:styleId="CurrentList33">
    <w:name w:val="Current List33"/>
    <w:rsid w:val="000C5C6F"/>
    <w:pPr>
      <w:numPr>
        <w:numId w:val="45"/>
      </w:numPr>
    </w:pPr>
  </w:style>
  <w:style w:type="numbering" w:customStyle="1" w:styleId="CurrentList34">
    <w:name w:val="Current List34"/>
    <w:rsid w:val="009134F6"/>
    <w:pPr>
      <w:numPr>
        <w:numId w:val="46"/>
      </w:numPr>
    </w:pPr>
  </w:style>
  <w:style w:type="character" w:customStyle="1" w:styleId="Heading3Char">
    <w:name w:val="Heading 3 Char"/>
    <w:basedOn w:val="DefaultParagraphFont"/>
    <w:link w:val="Heading3"/>
    <w:rsid w:val="00A37F3E"/>
    <w:rPr>
      <w:bCs/>
      <w:color w:val="000000"/>
      <w:kern w:val="2"/>
      <w:sz w:val="28"/>
      <w:szCs w:val="36"/>
    </w:rPr>
  </w:style>
  <w:style w:type="numbering" w:customStyle="1" w:styleId="CurrentList35">
    <w:name w:val="Current List35"/>
    <w:uiPriority w:val="99"/>
    <w:rsid w:val="00185569"/>
    <w:pPr>
      <w:numPr>
        <w:numId w:val="47"/>
      </w:numPr>
    </w:pPr>
  </w:style>
  <w:style w:type="character" w:styleId="EndnoteReference">
    <w:name w:val="endnote reference"/>
    <w:basedOn w:val="DefaultParagraphFont"/>
    <w:rsid w:val="001855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0435">
      <w:bodyDiv w:val="1"/>
      <w:marLeft w:val="0"/>
      <w:marRight w:val="0"/>
      <w:marTop w:val="0"/>
      <w:marBottom w:val="0"/>
      <w:divBdr>
        <w:top w:val="none" w:sz="0" w:space="0" w:color="auto"/>
        <w:left w:val="none" w:sz="0" w:space="0" w:color="auto"/>
        <w:bottom w:val="none" w:sz="0" w:space="0" w:color="auto"/>
        <w:right w:val="none" w:sz="0" w:space="0" w:color="auto"/>
      </w:divBdr>
    </w:div>
    <w:div w:id="33385804">
      <w:bodyDiv w:val="1"/>
      <w:marLeft w:val="0"/>
      <w:marRight w:val="0"/>
      <w:marTop w:val="0"/>
      <w:marBottom w:val="0"/>
      <w:divBdr>
        <w:top w:val="none" w:sz="0" w:space="0" w:color="auto"/>
        <w:left w:val="none" w:sz="0" w:space="0" w:color="auto"/>
        <w:bottom w:val="none" w:sz="0" w:space="0" w:color="auto"/>
        <w:right w:val="none" w:sz="0" w:space="0" w:color="auto"/>
      </w:divBdr>
    </w:div>
    <w:div w:id="49229151">
      <w:bodyDiv w:val="1"/>
      <w:marLeft w:val="0"/>
      <w:marRight w:val="0"/>
      <w:marTop w:val="0"/>
      <w:marBottom w:val="0"/>
      <w:divBdr>
        <w:top w:val="none" w:sz="0" w:space="0" w:color="auto"/>
        <w:left w:val="none" w:sz="0" w:space="0" w:color="auto"/>
        <w:bottom w:val="none" w:sz="0" w:space="0" w:color="auto"/>
        <w:right w:val="none" w:sz="0" w:space="0" w:color="auto"/>
      </w:divBdr>
    </w:div>
    <w:div w:id="94599749">
      <w:bodyDiv w:val="1"/>
      <w:marLeft w:val="0"/>
      <w:marRight w:val="0"/>
      <w:marTop w:val="0"/>
      <w:marBottom w:val="0"/>
      <w:divBdr>
        <w:top w:val="none" w:sz="0" w:space="0" w:color="auto"/>
        <w:left w:val="none" w:sz="0" w:space="0" w:color="auto"/>
        <w:bottom w:val="none" w:sz="0" w:space="0" w:color="auto"/>
        <w:right w:val="none" w:sz="0" w:space="0" w:color="auto"/>
      </w:divBdr>
    </w:div>
    <w:div w:id="12022479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37942">
      <w:bodyDiv w:val="1"/>
      <w:marLeft w:val="0"/>
      <w:marRight w:val="0"/>
      <w:marTop w:val="0"/>
      <w:marBottom w:val="0"/>
      <w:divBdr>
        <w:top w:val="none" w:sz="0" w:space="0" w:color="auto"/>
        <w:left w:val="none" w:sz="0" w:space="0" w:color="auto"/>
        <w:bottom w:val="none" w:sz="0" w:space="0" w:color="auto"/>
        <w:right w:val="none" w:sz="0" w:space="0" w:color="auto"/>
      </w:divBdr>
    </w:div>
    <w:div w:id="138234011">
      <w:bodyDiv w:val="1"/>
      <w:marLeft w:val="0"/>
      <w:marRight w:val="0"/>
      <w:marTop w:val="0"/>
      <w:marBottom w:val="0"/>
      <w:divBdr>
        <w:top w:val="none" w:sz="0" w:space="0" w:color="auto"/>
        <w:left w:val="none" w:sz="0" w:space="0" w:color="auto"/>
        <w:bottom w:val="none" w:sz="0" w:space="0" w:color="auto"/>
        <w:right w:val="none" w:sz="0" w:space="0" w:color="auto"/>
      </w:divBdr>
    </w:div>
    <w:div w:id="145822422">
      <w:bodyDiv w:val="1"/>
      <w:marLeft w:val="0"/>
      <w:marRight w:val="0"/>
      <w:marTop w:val="0"/>
      <w:marBottom w:val="0"/>
      <w:divBdr>
        <w:top w:val="none" w:sz="0" w:space="0" w:color="auto"/>
        <w:left w:val="none" w:sz="0" w:space="0" w:color="auto"/>
        <w:bottom w:val="none" w:sz="0" w:space="0" w:color="auto"/>
        <w:right w:val="none" w:sz="0" w:space="0" w:color="auto"/>
      </w:divBdr>
    </w:div>
    <w:div w:id="152457976">
      <w:bodyDiv w:val="1"/>
      <w:marLeft w:val="0"/>
      <w:marRight w:val="0"/>
      <w:marTop w:val="0"/>
      <w:marBottom w:val="0"/>
      <w:divBdr>
        <w:top w:val="none" w:sz="0" w:space="0" w:color="auto"/>
        <w:left w:val="none" w:sz="0" w:space="0" w:color="auto"/>
        <w:bottom w:val="none" w:sz="0" w:space="0" w:color="auto"/>
        <w:right w:val="none" w:sz="0" w:space="0" w:color="auto"/>
      </w:divBdr>
    </w:div>
    <w:div w:id="194580154">
      <w:bodyDiv w:val="1"/>
      <w:marLeft w:val="0"/>
      <w:marRight w:val="0"/>
      <w:marTop w:val="0"/>
      <w:marBottom w:val="0"/>
      <w:divBdr>
        <w:top w:val="none" w:sz="0" w:space="0" w:color="auto"/>
        <w:left w:val="none" w:sz="0" w:space="0" w:color="auto"/>
        <w:bottom w:val="none" w:sz="0" w:space="0" w:color="auto"/>
        <w:right w:val="none" w:sz="0" w:space="0" w:color="auto"/>
      </w:divBdr>
    </w:div>
    <w:div w:id="252591019">
      <w:bodyDiv w:val="1"/>
      <w:marLeft w:val="0"/>
      <w:marRight w:val="0"/>
      <w:marTop w:val="0"/>
      <w:marBottom w:val="0"/>
      <w:divBdr>
        <w:top w:val="none" w:sz="0" w:space="0" w:color="auto"/>
        <w:left w:val="none" w:sz="0" w:space="0" w:color="auto"/>
        <w:bottom w:val="none" w:sz="0" w:space="0" w:color="auto"/>
        <w:right w:val="none" w:sz="0" w:space="0" w:color="auto"/>
      </w:divBdr>
      <w:divsChild>
        <w:div w:id="1626809290">
          <w:marLeft w:val="0"/>
          <w:marRight w:val="0"/>
          <w:marTop w:val="0"/>
          <w:marBottom w:val="0"/>
          <w:divBdr>
            <w:top w:val="none" w:sz="0" w:space="0" w:color="auto"/>
            <w:left w:val="none" w:sz="0" w:space="0" w:color="auto"/>
            <w:bottom w:val="none" w:sz="0" w:space="0" w:color="auto"/>
            <w:right w:val="none" w:sz="0" w:space="0" w:color="auto"/>
          </w:divBdr>
          <w:divsChild>
            <w:div w:id="98838700">
              <w:marLeft w:val="0"/>
              <w:marRight w:val="0"/>
              <w:marTop w:val="0"/>
              <w:marBottom w:val="0"/>
              <w:divBdr>
                <w:top w:val="none" w:sz="0" w:space="0" w:color="auto"/>
                <w:left w:val="none" w:sz="0" w:space="0" w:color="auto"/>
                <w:bottom w:val="none" w:sz="0" w:space="0" w:color="auto"/>
                <w:right w:val="none" w:sz="0" w:space="0" w:color="auto"/>
              </w:divBdr>
              <w:divsChild>
                <w:div w:id="7327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1759">
      <w:bodyDiv w:val="1"/>
      <w:marLeft w:val="0"/>
      <w:marRight w:val="0"/>
      <w:marTop w:val="0"/>
      <w:marBottom w:val="0"/>
      <w:divBdr>
        <w:top w:val="none" w:sz="0" w:space="0" w:color="auto"/>
        <w:left w:val="none" w:sz="0" w:space="0" w:color="auto"/>
        <w:bottom w:val="none" w:sz="0" w:space="0" w:color="auto"/>
        <w:right w:val="none" w:sz="0" w:space="0" w:color="auto"/>
      </w:divBdr>
    </w:div>
    <w:div w:id="364596075">
      <w:bodyDiv w:val="1"/>
      <w:marLeft w:val="0"/>
      <w:marRight w:val="0"/>
      <w:marTop w:val="0"/>
      <w:marBottom w:val="0"/>
      <w:divBdr>
        <w:top w:val="none" w:sz="0" w:space="0" w:color="auto"/>
        <w:left w:val="none" w:sz="0" w:space="0" w:color="auto"/>
        <w:bottom w:val="none" w:sz="0" w:space="0" w:color="auto"/>
        <w:right w:val="none" w:sz="0" w:space="0" w:color="auto"/>
      </w:divBdr>
    </w:div>
    <w:div w:id="380059959">
      <w:bodyDiv w:val="1"/>
      <w:marLeft w:val="0"/>
      <w:marRight w:val="0"/>
      <w:marTop w:val="0"/>
      <w:marBottom w:val="0"/>
      <w:divBdr>
        <w:top w:val="none" w:sz="0" w:space="0" w:color="auto"/>
        <w:left w:val="none" w:sz="0" w:space="0" w:color="auto"/>
        <w:bottom w:val="none" w:sz="0" w:space="0" w:color="auto"/>
        <w:right w:val="none" w:sz="0" w:space="0" w:color="auto"/>
      </w:divBdr>
    </w:div>
    <w:div w:id="387917059">
      <w:bodyDiv w:val="1"/>
      <w:marLeft w:val="0"/>
      <w:marRight w:val="0"/>
      <w:marTop w:val="0"/>
      <w:marBottom w:val="0"/>
      <w:divBdr>
        <w:top w:val="none" w:sz="0" w:space="0" w:color="auto"/>
        <w:left w:val="none" w:sz="0" w:space="0" w:color="auto"/>
        <w:bottom w:val="none" w:sz="0" w:space="0" w:color="auto"/>
        <w:right w:val="none" w:sz="0" w:space="0" w:color="auto"/>
      </w:divBdr>
    </w:div>
    <w:div w:id="390663721">
      <w:bodyDiv w:val="1"/>
      <w:marLeft w:val="0"/>
      <w:marRight w:val="0"/>
      <w:marTop w:val="0"/>
      <w:marBottom w:val="0"/>
      <w:divBdr>
        <w:top w:val="none" w:sz="0" w:space="0" w:color="auto"/>
        <w:left w:val="none" w:sz="0" w:space="0" w:color="auto"/>
        <w:bottom w:val="none" w:sz="0" w:space="0" w:color="auto"/>
        <w:right w:val="none" w:sz="0" w:space="0" w:color="auto"/>
      </w:divBdr>
      <w:divsChild>
        <w:div w:id="386337910">
          <w:marLeft w:val="0"/>
          <w:marRight w:val="0"/>
          <w:marTop w:val="0"/>
          <w:marBottom w:val="0"/>
          <w:divBdr>
            <w:top w:val="none" w:sz="0" w:space="0" w:color="auto"/>
            <w:left w:val="none" w:sz="0" w:space="0" w:color="auto"/>
            <w:bottom w:val="none" w:sz="0" w:space="0" w:color="auto"/>
            <w:right w:val="none" w:sz="0" w:space="0" w:color="auto"/>
          </w:divBdr>
          <w:divsChild>
            <w:div w:id="674650132">
              <w:marLeft w:val="0"/>
              <w:marRight w:val="0"/>
              <w:marTop w:val="0"/>
              <w:marBottom w:val="0"/>
              <w:divBdr>
                <w:top w:val="none" w:sz="0" w:space="0" w:color="auto"/>
                <w:left w:val="none" w:sz="0" w:space="0" w:color="auto"/>
                <w:bottom w:val="none" w:sz="0" w:space="0" w:color="auto"/>
                <w:right w:val="none" w:sz="0" w:space="0" w:color="auto"/>
              </w:divBdr>
              <w:divsChild>
                <w:div w:id="3109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86665">
      <w:bodyDiv w:val="1"/>
      <w:marLeft w:val="0"/>
      <w:marRight w:val="0"/>
      <w:marTop w:val="0"/>
      <w:marBottom w:val="0"/>
      <w:divBdr>
        <w:top w:val="none" w:sz="0" w:space="0" w:color="auto"/>
        <w:left w:val="none" w:sz="0" w:space="0" w:color="auto"/>
        <w:bottom w:val="none" w:sz="0" w:space="0" w:color="auto"/>
        <w:right w:val="none" w:sz="0" w:space="0" w:color="auto"/>
      </w:divBdr>
    </w:div>
    <w:div w:id="484319873">
      <w:bodyDiv w:val="1"/>
      <w:marLeft w:val="0"/>
      <w:marRight w:val="0"/>
      <w:marTop w:val="0"/>
      <w:marBottom w:val="0"/>
      <w:divBdr>
        <w:top w:val="none" w:sz="0" w:space="0" w:color="auto"/>
        <w:left w:val="none" w:sz="0" w:space="0" w:color="auto"/>
        <w:bottom w:val="none" w:sz="0" w:space="0" w:color="auto"/>
        <w:right w:val="none" w:sz="0" w:space="0" w:color="auto"/>
      </w:divBdr>
    </w:div>
    <w:div w:id="525866869">
      <w:bodyDiv w:val="1"/>
      <w:marLeft w:val="0"/>
      <w:marRight w:val="0"/>
      <w:marTop w:val="0"/>
      <w:marBottom w:val="0"/>
      <w:divBdr>
        <w:top w:val="none" w:sz="0" w:space="0" w:color="auto"/>
        <w:left w:val="none" w:sz="0" w:space="0" w:color="auto"/>
        <w:bottom w:val="none" w:sz="0" w:space="0" w:color="auto"/>
        <w:right w:val="none" w:sz="0" w:space="0" w:color="auto"/>
      </w:divBdr>
    </w:div>
    <w:div w:id="589968562">
      <w:bodyDiv w:val="1"/>
      <w:marLeft w:val="0"/>
      <w:marRight w:val="0"/>
      <w:marTop w:val="0"/>
      <w:marBottom w:val="0"/>
      <w:divBdr>
        <w:top w:val="none" w:sz="0" w:space="0" w:color="auto"/>
        <w:left w:val="none" w:sz="0" w:space="0" w:color="auto"/>
        <w:bottom w:val="none" w:sz="0" w:space="0" w:color="auto"/>
        <w:right w:val="none" w:sz="0" w:space="0" w:color="auto"/>
      </w:divBdr>
    </w:div>
    <w:div w:id="662785293">
      <w:bodyDiv w:val="1"/>
      <w:marLeft w:val="0"/>
      <w:marRight w:val="0"/>
      <w:marTop w:val="0"/>
      <w:marBottom w:val="0"/>
      <w:divBdr>
        <w:top w:val="none" w:sz="0" w:space="0" w:color="auto"/>
        <w:left w:val="none" w:sz="0" w:space="0" w:color="auto"/>
        <w:bottom w:val="none" w:sz="0" w:space="0" w:color="auto"/>
        <w:right w:val="none" w:sz="0" w:space="0" w:color="auto"/>
      </w:divBdr>
    </w:div>
    <w:div w:id="671757013">
      <w:bodyDiv w:val="1"/>
      <w:marLeft w:val="0"/>
      <w:marRight w:val="0"/>
      <w:marTop w:val="0"/>
      <w:marBottom w:val="0"/>
      <w:divBdr>
        <w:top w:val="none" w:sz="0" w:space="0" w:color="auto"/>
        <w:left w:val="none" w:sz="0" w:space="0" w:color="auto"/>
        <w:bottom w:val="none" w:sz="0" w:space="0" w:color="auto"/>
        <w:right w:val="none" w:sz="0" w:space="0" w:color="auto"/>
      </w:divBdr>
    </w:div>
    <w:div w:id="675767125">
      <w:bodyDiv w:val="1"/>
      <w:marLeft w:val="0"/>
      <w:marRight w:val="0"/>
      <w:marTop w:val="0"/>
      <w:marBottom w:val="0"/>
      <w:divBdr>
        <w:top w:val="none" w:sz="0" w:space="0" w:color="auto"/>
        <w:left w:val="none" w:sz="0" w:space="0" w:color="auto"/>
        <w:bottom w:val="none" w:sz="0" w:space="0" w:color="auto"/>
        <w:right w:val="none" w:sz="0" w:space="0" w:color="auto"/>
      </w:divBdr>
    </w:div>
    <w:div w:id="691881763">
      <w:bodyDiv w:val="1"/>
      <w:marLeft w:val="0"/>
      <w:marRight w:val="0"/>
      <w:marTop w:val="0"/>
      <w:marBottom w:val="0"/>
      <w:divBdr>
        <w:top w:val="none" w:sz="0" w:space="0" w:color="auto"/>
        <w:left w:val="none" w:sz="0" w:space="0" w:color="auto"/>
        <w:bottom w:val="none" w:sz="0" w:space="0" w:color="auto"/>
        <w:right w:val="none" w:sz="0" w:space="0" w:color="auto"/>
      </w:divBdr>
    </w:div>
    <w:div w:id="737050546">
      <w:bodyDiv w:val="1"/>
      <w:marLeft w:val="0"/>
      <w:marRight w:val="0"/>
      <w:marTop w:val="0"/>
      <w:marBottom w:val="0"/>
      <w:divBdr>
        <w:top w:val="none" w:sz="0" w:space="0" w:color="auto"/>
        <w:left w:val="none" w:sz="0" w:space="0" w:color="auto"/>
        <w:bottom w:val="none" w:sz="0" w:space="0" w:color="auto"/>
        <w:right w:val="none" w:sz="0" w:space="0" w:color="auto"/>
      </w:divBdr>
    </w:div>
    <w:div w:id="804783100">
      <w:bodyDiv w:val="1"/>
      <w:marLeft w:val="0"/>
      <w:marRight w:val="0"/>
      <w:marTop w:val="0"/>
      <w:marBottom w:val="0"/>
      <w:divBdr>
        <w:top w:val="none" w:sz="0" w:space="0" w:color="auto"/>
        <w:left w:val="none" w:sz="0" w:space="0" w:color="auto"/>
        <w:bottom w:val="none" w:sz="0" w:space="0" w:color="auto"/>
        <w:right w:val="none" w:sz="0" w:space="0" w:color="auto"/>
      </w:divBdr>
    </w:div>
    <w:div w:id="840007285">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97013242">
      <w:bodyDiv w:val="1"/>
      <w:marLeft w:val="0"/>
      <w:marRight w:val="0"/>
      <w:marTop w:val="0"/>
      <w:marBottom w:val="0"/>
      <w:divBdr>
        <w:top w:val="none" w:sz="0" w:space="0" w:color="auto"/>
        <w:left w:val="none" w:sz="0" w:space="0" w:color="auto"/>
        <w:bottom w:val="none" w:sz="0" w:space="0" w:color="auto"/>
        <w:right w:val="none" w:sz="0" w:space="0" w:color="auto"/>
      </w:divBdr>
    </w:div>
    <w:div w:id="912082118">
      <w:bodyDiv w:val="1"/>
      <w:marLeft w:val="0"/>
      <w:marRight w:val="0"/>
      <w:marTop w:val="0"/>
      <w:marBottom w:val="0"/>
      <w:divBdr>
        <w:top w:val="none" w:sz="0" w:space="0" w:color="auto"/>
        <w:left w:val="none" w:sz="0" w:space="0" w:color="auto"/>
        <w:bottom w:val="none" w:sz="0" w:space="0" w:color="auto"/>
        <w:right w:val="none" w:sz="0" w:space="0" w:color="auto"/>
      </w:divBdr>
    </w:div>
    <w:div w:id="929044573">
      <w:bodyDiv w:val="1"/>
      <w:marLeft w:val="0"/>
      <w:marRight w:val="0"/>
      <w:marTop w:val="0"/>
      <w:marBottom w:val="0"/>
      <w:divBdr>
        <w:top w:val="none" w:sz="0" w:space="0" w:color="auto"/>
        <w:left w:val="none" w:sz="0" w:space="0" w:color="auto"/>
        <w:bottom w:val="none" w:sz="0" w:space="0" w:color="auto"/>
        <w:right w:val="none" w:sz="0" w:space="0" w:color="auto"/>
      </w:divBdr>
    </w:div>
    <w:div w:id="930503771">
      <w:bodyDiv w:val="1"/>
      <w:marLeft w:val="0"/>
      <w:marRight w:val="0"/>
      <w:marTop w:val="0"/>
      <w:marBottom w:val="0"/>
      <w:divBdr>
        <w:top w:val="none" w:sz="0" w:space="0" w:color="auto"/>
        <w:left w:val="none" w:sz="0" w:space="0" w:color="auto"/>
        <w:bottom w:val="none" w:sz="0" w:space="0" w:color="auto"/>
        <w:right w:val="none" w:sz="0" w:space="0" w:color="auto"/>
      </w:divBdr>
    </w:div>
    <w:div w:id="1038775852">
      <w:bodyDiv w:val="1"/>
      <w:marLeft w:val="0"/>
      <w:marRight w:val="0"/>
      <w:marTop w:val="0"/>
      <w:marBottom w:val="0"/>
      <w:divBdr>
        <w:top w:val="none" w:sz="0" w:space="0" w:color="auto"/>
        <w:left w:val="none" w:sz="0" w:space="0" w:color="auto"/>
        <w:bottom w:val="none" w:sz="0" w:space="0" w:color="auto"/>
        <w:right w:val="none" w:sz="0" w:space="0" w:color="auto"/>
      </w:divBdr>
    </w:div>
    <w:div w:id="1058283802">
      <w:bodyDiv w:val="1"/>
      <w:marLeft w:val="0"/>
      <w:marRight w:val="0"/>
      <w:marTop w:val="0"/>
      <w:marBottom w:val="0"/>
      <w:divBdr>
        <w:top w:val="none" w:sz="0" w:space="0" w:color="auto"/>
        <w:left w:val="none" w:sz="0" w:space="0" w:color="auto"/>
        <w:bottom w:val="none" w:sz="0" w:space="0" w:color="auto"/>
        <w:right w:val="none" w:sz="0" w:space="0" w:color="auto"/>
      </w:divBdr>
    </w:div>
    <w:div w:id="1137645432">
      <w:bodyDiv w:val="1"/>
      <w:marLeft w:val="0"/>
      <w:marRight w:val="0"/>
      <w:marTop w:val="0"/>
      <w:marBottom w:val="0"/>
      <w:divBdr>
        <w:top w:val="none" w:sz="0" w:space="0" w:color="auto"/>
        <w:left w:val="none" w:sz="0" w:space="0" w:color="auto"/>
        <w:bottom w:val="none" w:sz="0" w:space="0" w:color="auto"/>
        <w:right w:val="none" w:sz="0" w:space="0" w:color="auto"/>
      </w:divBdr>
    </w:div>
    <w:div w:id="1185556931">
      <w:bodyDiv w:val="1"/>
      <w:marLeft w:val="0"/>
      <w:marRight w:val="0"/>
      <w:marTop w:val="0"/>
      <w:marBottom w:val="0"/>
      <w:divBdr>
        <w:top w:val="none" w:sz="0" w:space="0" w:color="auto"/>
        <w:left w:val="none" w:sz="0" w:space="0" w:color="auto"/>
        <w:bottom w:val="none" w:sz="0" w:space="0" w:color="auto"/>
        <w:right w:val="none" w:sz="0" w:space="0" w:color="auto"/>
      </w:divBdr>
    </w:div>
    <w:div w:id="1226331248">
      <w:bodyDiv w:val="1"/>
      <w:marLeft w:val="0"/>
      <w:marRight w:val="0"/>
      <w:marTop w:val="0"/>
      <w:marBottom w:val="0"/>
      <w:divBdr>
        <w:top w:val="none" w:sz="0" w:space="0" w:color="auto"/>
        <w:left w:val="none" w:sz="0" w:space="0" w:color="auto"/>
        <w:bottom w:val="none" w:sz="0" w:space="0" w:color="auto"/>
        <w:right w:val="none" w:sz="0" w:space="0" w:color="auto"/>
      </w:divBdr>
    </w:div>
    <w:div w:id="1241257165">
      <w:bodyDiv w:val="1"/>
      <w:marLeft w:val="0"/>
      <w:marRight w:val="0"/>
      <w:marTop w:val="0"/>
      <w:marBottom w:val="0"/>
      <w:divBdr>
        <w:top w:val="none" w:sz="0" w:space="0" w:color="auto"/>
        <w:left w:val="none" w:sz="0" w:space="0" w:color="auto"/>
        <w:bottom w:val="none" w:sz="0" w:space="0" w:color="auto"/>
        <w:right w:val="none" w:sz="0" w:space="0" w:color="auto"/>
      </w:divBdr>
    </w:div>
    <w:div w:id="1251155954">
      <w:bodyDiv w:val="1"/>
      <w:marLeft w:val="0"/>
      <w:marRight w:val="0"/>
      <w:marTop w:val="0"/>
      <w:marBottom w:val="0"/>
      <w:divBdr>
        <w:top w:val="none" w:sz="0" w:space="0" w:color="auto"/>
        <w:left w:val="none" w:sz="0" w:space="0" w:color="auto"/>
        <w:bottom w:val="none" w:sz="0" w:space="0" w:color="auto"/>
        <w:right w:val="none" w:sz="0" w:space="0" w:color="auto"/>
      </w:divBdr>
    </w:div>
    <w:div w:id="1270233693">
      <w:bodyDiv w:val="1"/>
      <w:marLeft w:val="0"/>
      <w:marRight w:val="0"/>
      <w:marTop w:val="0"/>
      <w:marBottom w:val="0"/>
      <w:divBdr>
        <w:top w:val="none" w:sz="0" w:space="0" w:color="auto"/>
        <w:left w:val="none" w:sz="0" w:space="0" w:color="auto"/>
        <w:bottom w:val="none" w:sz="0" w:space="0" w:color="auto"/>
        <w:right w:val="none" w:sz="0" w:space="0" w:color="auto"/>
      </w:divBdr>
    </w:div>
    <w:div w:id="1304114825">
      <w:bodyDiv w:val="1"/>
      <w:marLeft w:val="0"/>
      <w:marRight w:val="0"/>
      <w:marTop w:val="0"/>
      <w:marBottom w:val="0"/>
      <w:divBdr>
        <w:top w:val="none" w:sz="0" w:space="0" w:color="auto"/>
        <w:left w:val="none" w:sz="0" w:space="0" w:color="auto"/>
        <w:bottom w:val="none" w:sz="0" w:space="0" w:color="auto"/>
        <w:right w:val="none" w:sz="0" w:space="0" w:color="auto"/>
      </w:divBdr>
    </w:div>
    <w:div w:id="1341196521">
      <w:bodyDiv w:val="1"/>
      <w:marLeft w:val="0"/>
      <w:marRight w:val="0"/>
      <w:marTop w:val="0"/>
      <w:marBottom w:val="0"/>
      <w:divBdr>
        <w:top w:val="none" w:sz="0" w:space="0" w:color="auto"/>
        <w:left w:val="none" w:sz="0" w:space="0" w:color="auto"/>
        <w:bottom w:val="none" w:sz="0" w:space="0" w:color="auto"/>
        <w:right w:val="none" w:sz="0" w:space="0" w:color="auto"/>
      </w:divBdr>
    </w:div>
    <w:div w:id="1353143749">
      <w:bodyDiv w:val="1"/>
      <w:marLeft w:val="0"/>
      <w:marRight w:val="0"/>
      <w:marTop w:val="0"/>
      <w:marBottom w:val="0"/>
      <w:divBdr>
        <w:top w:val="none" w:sz="0" w:space="0" w:color="auto"/>
        <w:left w:val="none" w:sz="0" w:space="0" w:color="auto"/>
        <w:bottom w:val="none" w:sz="0" w:space="0" w:color="auto"/>
        <w:right w:val="none" w:sz="0" w:space="0" w:color="auto"/>
      </w:divBdr>
    </w:div>
    <w:div w:id="1367947821">
      <w:bodyDiv w:val="1"/>
      <w:marLeft w:val="0"/>
      <w:marRight w:val="0"/>
      <w:marTop w:val="0"/>
      <w:marBottom w:val="0"/>
      <w:divBdr>
        <w:top w:val="none" w:sz="0" w:space="0" w:color="auto"/>
        <w:left w:val="none" w:sz="0" w:space="0" w:color="auto"/>
        <w:bottom w:val="none" w:sz="0" w:space="0" w:color="auto"/>
        <w:right w:val="none" w:sz="0" w:space="0" w:color="auto"/>
      </w:divBdr>
    </w:div>
    <w:div w:id="1391264509">
      <w:bodyDiv w:val="1"/>
      <w:marLeft w:val="0"/>
      <w:marRight w:val="0"/>
      <w:marTop w:val="0"/>
      <w:marBottom w:val="0"/>
      <w:divBdr>
        <w:top w:val="none" w:sz="0" w:space="0" w:color="auto"/>
        <w:left w:val="none" w:sz="0" w:space="0" w:color="auto"/>
        <w:bottom w:val="none" w:sz="0" w:space="0" w:color="auto"/>
        <w:right w:val="none" w:sz="0" w:space="0" w:color="auto"/>
      </w:divBdr>
    </w:div>
    <w:div w:id="1411926145">
      <w:bodyDiv w:val="1"/>
      <w:marLeft w:val="0"/>
      <w:marRight w:val="0"/>
      <w:marTop w:val="0"/>
      <w:marBottom w:val="0"/>
      <w:divBdr>
        <w:top w:val="none" w:sz="0" w:space="0" w:color="auto"/>
        <w:left w:val="none" w:sz="0" w:space="0" w:color="auto"/>
        <w:bottom w:val="none" w:sz="0" w:space="0" w:color="auto"/>
        <w:right w:val="none" w:sz="0" w:space="0" w:color="auto"/>
      </w:divBdr>
      <w:divsChild>
        <w:div w:id="845024002">
          <w:marLeft w:val="0"/>
          <w:marRight w:val="0"/>
          <w:marTop w:val="0"/>
          <w:marBottom w:val="0"/>
          <w:divBdr>
            <w:top w:val="none" w:sz="0" w:space="0" w:color="auto"/>
            <w:left w:val="none" w:sz="0" w:space="0" w:color="auto"/>
            <w:bottom w:val="none" w:sz="0" w:space="0" w:color="auto"/>
            <w:right w:val="none" w:sz="0" w:space="0" w:color="auto"/>
          </w:divBdr>
          <w:divsChild>
            <w:div w:id="1170296845">
              <w:marLeft w:val="0"/>
              <w:marRight w:val="0"/>
              <w:marTop w:val="0"/>
              <w:marBottom w:val="0"/>
              <w:divBdr>
                <w:top w:val="none" w:sz="0" w:space="0" w:color="auto"/>
                <w:left w:val="none" w:sz="0" w:space="0" w:color="auto"/>
                <w:bottom w:val="none" w:sz="0" w:space="0" w:color="auto"/>
                <w:right w:val="none" w:sz="0" w:space="0" w:color="auto"/>
              </w:divBdr>
              <w:divsChild>
                <w:div w:id="9671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2052">
      <w:bodyDiv w:val="1"/>
      <w:marLeft w:val="0"/>
      <w:marRight w:val="0"/>
      <w:marTop w:val="0"/>
      <w:marBottom w:val="0"/>
      <w:divBdr>
        <w:top w:val="none" w:sz="0" w:space="0" w:color="auto"/>
        <w:left w:val="none" w:sz="0" w:space="0" w:color="auto"/>
        <w:bottom w:val="none" w:sz="0" w:space="0" w:color="auto"/>
        <w:right w:val="none" w:sz="0" w:space="0" w:color="auto"/>
      </w:divBdr>
    </w:div>
    <w:div w:id="1442529102">
      <w:bodyDiv w:val="1"/>
      <w:marLeft w:val="0"/>
      <w:marRight w:val="0"/>
      <w:marTop w:val="0"/>
      <w:marBottom w:val="0"/>
      <w:divBdr>
        <w:top w:val="none" w:sz="0" w:space="0" w:color="auto"/>
        <w:left w:val="none" w:sz="0" w:space="0" w:color="auto"/>
        <w:bottom w:val="none" w:sz="0" w:space="0" w:color="auto"/>
        <w:right w:val="none" w:sz="0" w:space="0" w:color="auto"/>
      </w:divBdr>
    </w:div>
    <w:div w:id="1464352125">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5008919">
      <w:bodyDiv w:val="1"/>
      <w:marLeft w:val="0"/>
      <w:marRight w:val="0"/>
      <w:marTop w:val="0"/>
      <w:marBottom w:val="0"/>
      <w:divBdr>
        <w:top w:val="none" w:sz="0" w:space="0" w:color="auto"/>
        <w:left w:val="none" w:sz="0" w:space="0" w:color="auto"/>
        <w:bottom w:val="none" w:sz="0" w:space="0" w:color="auto"/>
        <w:right w:val="none" w:sz="0" w:space="0" w:color="auto"/>
      </w:divBdr>
    </w:div>
    <w:div w:id="1563372241">
      <w:bodyDiv w:val="1"/>
      <w:marLeft w:val="0"/>
      <w:marRight w:val="0"/>
      <w:marTop w:val="0"/>
      <w:marBottom w:val="0"/>
      <w:divBdr>
        <w:top w:val="none" w:sz="0" w:space="0" w:color="auto"/>
        <w:left w:val="none" w:sz="0" w:space="0" w:color="auto"/>
        <w:bottom w:val="none" w:sz="0" w:space="0" w:color="auto"/>
        <w:right w:val="none" w:sz="0" w:space="0" w:color="auto"/>
      </w:divBdr>
      <w:divsChild>
        <w:div w:id="2070955252">
          <w:marLeft w:val="0"/>
          <w:marRight w:val="0"/>
          <w:marTop w:val="0"/>
          <w:marBottom w:val="0"/>
          <w:divBdr>
            <w:top w:val="none" w:sz="0" w:space="0" w:color="auto"/>
            <w:left w:val="none" w:sz="0" w:space="0" w:color="auto"/>
            <w:bottom w:val="none" w:sz="0" w:space="0" w:color="auto"/>
            <w:right w:val="none" w:sz="0" w:space="0" w:color="auto"/>
          </w:divBdr>
          <w:divsChild>
            <w:div w:id="1452089533">
              <w:marLeft w:val="0"/>
              <w:marRight w:val="0"/>
              <w:marTop w:val="0"/>
              <w:marBottom w:val="0"/>
              <w:divBdr>
                <w:top w:val="none" w:sz="0" w:space="0" w:color="auto"/>
                <w:left w:val="none" w:sz="0" w:space="0" w:color="auto"/>
                <w:bottom w:val="none" w:sz="0" w:space="0" w:color="auto"/>
                <w:right w:val="none" w:sz="0" w:space="0" w:color="auto"/>
              </w:divBdr>
              <w:divsChild>
                <w:div w:id="2900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22903">
      <w:bodyDiv w:val="1"/>
      <w:marLeft w:val="0"/>
      <w:marRight w:val="0"/>
      <w:marTop w:val="0"/>
      <w:marBottom w:val="0"/>
      <w:divBdr>
        <w:top w:val="none" w:sz="0" w:space="0" w:color="auto"/>
        <w:left w:val="none" w:sz="0" w:space="0" w:color="auto"/>
        <w:bottom w:val="none" w:sz="0" w:space="0" w:color="auto"/>
        <w:right w:val="none" w:sz="0" w:space="0" w:color="auto"/>
      </w:divBdr>
    </w:div>
    <w:div w:id="1648851026">
      <w:bodyDiv w:val="1"/>
      <w:marLeft w:val="0"/>
      <w:marRight w:val="0"/>
      <w:marTop w:val="0"/>
      <w:marBottom w:val="0"/>
      <w:divBdr>
        <w:top w:val="none" w:sz="0" w:space="0" w:color="auto"/>
        <w:left w:val="none" w:sz="0" w:space="0" w:color="auto"/>
        <w:bottom w:val="none" w:sz="0" w:space="0" w:color="auto"/>
        <w:right w:val="none" w:sz="0" w:space="0" w:color="auto"/>
      </w:divBdr>
    </w:div>
    <w:div w:id="1702903066">
      <w:bodyDiv w:val="1"/>
      <w:marLeft w:val="0"/>
      <w:marRight w:val="0"/>
      <w:marTop w:val="0"/>
      <w:marBottom w:val="0"/>
      <w:divBdr>
        <w:top w:val="none" w:sz="0" w:space="0" w:color="auto"/>
        <w:left w:val="none" w:sz="0" w:space="0" w:color="auto"/>
        <w:bottom w:val="none" w:sz="0" w:space="0" w:color="auto"/>
        <w:right w:val="none" w:sz="0" w:space="0" w:color="auto"/>
      </w:divBdr>
    </w:div>
    <w:div w:id="1738242603">
      <w:bodyDiv w:val="1"/>
      <w:marLeft w:val="0"/>
      <w:marRight w:val="0"/>
      <w:marTop w:val="0"/>
      <w:marBottom w:val="0"/>
      <w:divBdr>
        <w:top w:val="none" w:sz="0" w:space="0" w:color="auto"/>
        <w:left w:val="none" w:sz="0" w:space="0" w:color="auto"/>
        <w:bottom w:val="none" w:sz="0" w:space="0" w:color="auto"/>
        <w:right w:val="none" w:sz="0" w:space="0" w:color="auto"/>
      </w:divBdr>
    </w:div>
    <w:div w:id="1750735404">
      <w:bodyDiv w:val="1"/>
      <w:marLeft w:val="0"/>
      <w:marRight w:val="0"/>
      <w:marTop w:val="0"/>
      <w:marBottom w:val="0"/>
      <w:divBdr>
        <w:top w:val="none" w:sz="0" w:space="0" w:color="auto"/>
        <w:left w:val="none" w:sz="0" w:space="0" w:color="auto"/>
        <w:bottom w:val="none" w:sz="0" w:space="0" w:color="auto"/>
        <w:right w:val="none" w:sz="0" w:space="0" w:color="auto"/>
      </w:divBdr>
    </w:div>
    <w:div w:id="1755589492">
      <w:bodyDiv w:val="1"/>
      <w:marLeft w:val="0"/>
      <w:marRight w:val="0"/>
      <w:marTop w:val="0"/>
      <w:marBottom w:val="0"/>
      <w:divBdr>
        <w:top w:val="none" w:sz="0" w:space="0" w:color="auto"/>
        <w:left w:val="none" w:sz="0" w:space="0" w:color="auto"/>
        <w:bottom w:val="none" w:sz="0" w:space="0" w:color="auto"/>
        <w:right w:val="none" w:sz="0" w:space="0" w:color="auto"/>
      </w:divBdr>
    </w:div>
    <w:div w:id="1765883629">
      <w:bodyDiv w:val="1"/>
      <w:marLeft w:val="0"/>
      <w:marRight w:val="0"/>
      <w:marTop w:val="0"/>
      <w:marBottom w:val="0"/>
      <w:divBdr>
        <w:top w:val="none" w:sz="0" w:space="0" w:color="auto"/>
        <w:left w:val="none" w:sz="0" w:space="0" w:color="auto"/>
        <w:bottom w:val="none" w:sz="0" w:space="0" w:color="auto"/>
        <w:right w:val="none" w:sz="0" w:space="0" w:color="auto"/>
      </w:divBdr>
    </w:div>
    <w:div w:id="1769353999">
      <w:bodyDiv w:val="1"/>
      <w:marLeft w:val="0"/>
      <w:marRight w:val="0"/>
      <w:marTop w:val="0"/>
      <w:marBottom w:val="0"/>
      <w:divBdr>
        <w:top w:val="none" w:sz="0" w:space="0" w:color="auto"/>
        <w:left w:val="none" w:sz="0" w:space="0" w:color="auto"/>
        <w:bottom w:val="none" w:sz="0" w:space="0" w:color="auto"/>
        <w:right w:val="none" w:sz="0" w:space="0" w:color="auto"/>
      </w:divBdr>
    </w:div>
    <w:div w:id="1786462734">
      <w:bodyDiv w:val="1"/>
      <w:marLeft w:val="0"/>
      <w:marRight w:val="0"/>
      <w:marTop w:val="0"/>
      <w:marBottom w:val="0"/>
      <w:divBdr>
        <w:top w:val="none" w:sz="0" w:space="0" w:color="auto"/>
        <w:left w:val="none" w:sz="0" w:space="0" w:color="auto"/>
        <w:bottom w:val="none" w:sz="0" w:space="0" w:color="auto"/>
        <w:right w:val="none" w:sz="0" w:space="0" w:color="auto"/>
      </w:divBdr>
    </w:div>
    <w:div w:id="1828787130">
      <w:bodyDiv w:val="1"/>
      <w:marLeft w:val="0"/>
      <w:marRight w:val="0"/>
      <w:marTop w:val="0"/>
      <w:marBottom w:val="0"/>
      <w:divBdr>
        <w:top w:val="none" w:sz="0" w:space="0" w:color="auto"/>
        <w:left w:val="none" w:sz="0" w:space="0" w:color="auto"/>
        <w:bottom w:val="none" w:sz="0" w:space="0" w:color="auto"/>
        <w:right w:val="none" w:sz="0" w:space="0" w:color="auto"/>
      </w:divBdr>
    </w:div>
    <w:div w:id="1829861181">
      <w:bodyDiv w:val="1"/>
      <w:marLeft w:val="0"/>
      <w:marRight w:val="0"/>
      <w:marTop w:val="0"/>
      <w:marBottom w:val="0"/>
      <w:divBdr>
        <w:top w:val="none" w:sz="0" w:space="0" w:color="auto"/>
        <w:left w:val="none" w:sz="0" w:space="0" w:color="auto"/>
        <w:bottom w:val="none" w:sz="0" w:space="0" w:color="auto"/>
        <w:right w:val="none" w:sz="0" w:space="0" w:color="auto"/>
      </w:divBdr>
    </w:div>
    <w:div w:id="1910116376">
      <w:bodyDiv w:val="1"/>
      <w:marLeft w:val="0"/>
      <w:marRight w:val="0"/>
      <w:marTop w:val="0"/>
      <w:marBottom w:val="0"/>
      <w:divBdr>
        <w:top w:val="none" w:sz="0" w:space="0" w:color="auto"/>
        <w:left w:val="none" w:sz="0" w:space="0" w:color="auto"/>
        <w:bottom w:val="none" w:sz="0" w:space="0" w:color="auto"/>
        <w:right w:val="none" w:sz="0" w:space="0" w:color="auto"/>
      </w:divBdr>
    </w:div>
    <w:div w:id="1910384457">
      <w:bodyDiv w:val="1"/>
      <w:marLeft w:val="0"/>
      <w:marRight w:val="0"/>
      <w:marTop w:val="0"/>
      <w:marBottom w:val="0"/>
      <w:divBdr>
        <w:top w:val="none" w:sz="0" w:space="0" w:color="auto"/>
        <w:left w:val="none" w:sz="0" w:space="0" w:color="auto"/>
        <w:bottom w:val="none" w:sz="0" w:space="0" w:color="auto"/>
        <w:right w:val="none" w:sz="0" w:space="0" w:color="auto"/>
      </w:divBdr>
    </w:div>
    <w:div w:id="1937252230">
      <w:bodyDiv w:val="1"/>
      <w:marLeft w:val="0"/>
      <w:marRight w:val="0"/>
      <w:marTop w:val="0"/>
      <w:marBottom w:val="0"/>
      <w:divBdr>
        <w:top w:val="none" w:sz="0" w:space="0" w:color="auto"/>
        <w:left w:val="none" w:sz="0" w:space="0" w:color="auto"/>
        <w:bottom w:val="none" w:sz="0" w:space="0" w:color="auto"/>
        <w:right w:val="none" w:sz="0" w:space="0" w:color="auto"/>
      </w:divBdr>
    </w:div>
    <w:div w:id="1965115596">
      <w:bodyDiv w:val="1"/>
      <w:marLeft w:val="0"/>
      <w:marRight w:val="0"/>
      <w:marTop w:val="0"/>
      <w:marBottom w:val="0"/>
      <w:divBdr>
        <w:top w:val="none" w:sz="0" w:space="0" w:color="auto"/>
        <w:left w:val="none" w:sz="0" w:space="0" w:color="auto"/>
        <w:bottom w:val="none" w:sz="0" w:space="0" w:color="auto"/>
        <w:right w:val="none" w:sz="0" w:space="0" w:color="auto"/>
      </w:divBdr>
    </w:div>
    <w:div w:id="1968312449">
      <w:bodyDiv w:val="1"/>
      <w:marLeft w:val="0"/>
      <w:marRight w:val="0"/>
      <w:marTop w:val="0"/>
      <w:marBottom w:val="0"/>
      <w:divBdr>
        <w:top w:val="none" w:sz="0" w:space="0" w:color="auto"/>
        <w:left w:val="none" w:sz="0" w:space="0" w:color="auto"/>
        <w:bottom w:val="none" w:sz="0" w:space="0" w:color="auto"/>
        <w:right w:val="none" w:sz="0" w:space="0" w:color="auto"/>
      </w:divBdr>
    </w:div>
    <w:div w:id="2008748676">
      <w:bodyDiv w:val="1"/>
      <w:marLeft w:val="0"/>
      <w:marRight w:val="0"/>
      <w:marTop w:val="0"/>
      <w:marBottom w:val="0"/>
      <w:divBdr>
        <w:top w:val="none" w:sz="0" w:space="0" w:color="auto"/>
        <w:left w:val="none" w:sz="0" w:space="0" w:color="auto"/>
        <w:bottom w:val="none" w:sz="0" w:space="0" w:color="auto"/>
        <w:right w:val="none" w:sz="0" w:space="0" w:color="auto"/>
      </w:divBdr>
    </w:div>
    <w:div w:id="2020500597">
      <w:bodyDiv w:val="1"/>
      <w:marLeft w:val="0"/>
      <w:marRight w:val="0"/>
      <w:marTop w:val="0"/>
      <w:marBottom w:val="0"/>
      <w:divBdr>
        <w:top w:val="none" w:sz="0" w:space="0" w:color="auto"/>
        <w:left w:val="none" w:sz="0" w:space="0" w:color="auto"/>
        <w:bottom w:val="none" w:sz="0" w:space="0" w:color="auto"/>
        <w:right w:val="none" w:sz="0" w:space="0" w:color="auto"/>
      </w:divBdr>
    </w:div>
    <w:div w:id="2023818657">
      <w:bodyDiv w:val="1"/>
      <w:marLeft w:val="0"/>
      <w:marRight w:val="0"/>
      <w:marTop w:val="0"/>
      <w:marBottom w:val="0"/>
      <w:divBdr>
        <w:top w:val="none" w:sz="0" w:space="0" w:color="auto"/>
        <w:left w:val="none" w:sz="0" w:space="0" w:color="auto"/>
        <w:bottom w:val="none" w:sz="0" w:space="0" w:color="auto"/>
        <w:right w:val="none" w:sz="0" w:space="0" w:color="auto"/>
      </w:divBdr>
    </w:div>
    <w:div w:id="2038115500">
      <w:bodyDiv w:val="1"/>
      <w:marLeft w:val="0"/>
      <w:marRight w:val="0"/>
      <w:marTop w:val="0"/>
      <w:marBottom w:val="0"/>
      <w:divBdr>
        <w:top w:val="none" w:sz="0" w:space="0" w:color="auto"/>
        <w:left w:val="none" w:sz="0" w:space="0" w:color="auto"/>
        <w:bottom w:val="none" w:sz="0" w:space="0" w:color="auto"/>
        <w:right w:val="none" w:sz="0" w:space="0" w:color="auto"/>
      </w:divBdr>
    </w:div>
    <w:div w:id="2059431047">
      <w:bodyDiv w:val="1"/>
      <w:marLeft w:val="0"/>
      <w:marRight w:val="0"/>
      <w:marTop w:val="0"/>
      <w:marBottom w:val="0"/>
      <w:divBdr>
        <w:top w:val="none" w:sz="0" w:space="0" w:color="auto"/>
        <w:left w:val="none" w:sz="0" w:space="0" w:color="auto"/>
        <w:bottom w:val="none" w:sz="0" w:space="0" w:color="auto"/>
        <w:right w:val="none" w:sz="0" w:space="0" w:color="auto"/>
      </w:divBdr>
    </w:div>
    <w:div w:id="2067484013">
      <w:bodyDiv w:val="1"/>
      <w:marLeft w:val="0"/>
      <w:marRight w:val="0"/>
      <w:marTop w:val="0"/>
      <w:marBottom w:val="0"/>
      <w:divBdr>
        <w:top w:val="none" w:sz="0" w:space="0" w:color="auto"/>
        <w:left w:val="none" w:sz="0" w:space="0" w:color="auto"/>
        <w:bottom w:val="none" w:sz="0" w:space="0" w:color="auto"/>
        <w:right w:val="none" w:sz="0" w:space="0" w:color="auto"/>
      </w:divBdr>
    </w:div>
    <w:div w:id="212430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doi" TargetMode="External"/><Relationship Id="rId3" Type="http://schemas.openxmlformats.org/officeDocument/2006/relationships/styles" Target="styles.xml"/><Relationship Id="rId21" Type="http://schemas.openxmlformats.org/officeDocument/2006/relationships/hyperlink" Target="https://doi"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 TargetMode="External"/><Relationship Id="rId29" Type="http://schemas.openxmlformats.org/officeDocument/2006/relationships/hyperlink" Target="https://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 TargetMode="External"/><Relationship Id="rId28" Type="http://schemas.openxmlformats.org/officeDocument/2006/relationships/hyperlink" Target="https://doi" TargetMode="External"/><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doi" TargetMode="External"/><Relationship Id="rId27" Type="http://schemas.openxmlformats.org/officeDocument/2006/relationships/hyperlink" Target="https://doi" TargetMode="External"/><Relationship Id="rId30" Type="http://schemas.openxmlformats.org/officeDocument/2006/relationships/hyperlink" Target="https://doi" TargetMode="Externa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A3C9CC3AD4C45BCE4773F3411DC37"/>
        <w:category>
          <w:name w:val="General"/>
          <w:gallery w:val="placeholder"/>
        </w:category>
        <w:types>
          <w:type w:val="bbPlcHdr"/>
        </w:types>
        <w:behaviors>
          <w:behavior w:val="content"/>
        </w:behaviors>
        <w:guid w:val="{2550FFA8-934D-5145-95A0-2AFE93BC978D}"/>
      </w:docPartPr>
      <w:docPartBody>
        <w:p w:rsidR="00F377DF" w:rsidRDefault="00815114" w:rsidP="00815114">
          <w:pPr>
            <w:pStyle w:val="530A3C9CC3AD4C45BCE4773F3411DC37"/>
          </w:pPr>
          <w:r w:rsidRPr="008546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30D"/>
    <w:rsid w:val="000B74C0"/>
    <w:rsid w:val="001A30AC"/>
    <w:rsid w:val="001C7CB3"/>
    <w:rsid w:val="001F4030"/>
    <w:rsid w:val="00217B7F"/>
    <w:rsid w:val="002A785D"/>
    <w:rsid w:val="00335148"/>
    <w:rsid w:val="00364530"/>
    <w:rsid w:val="00432093"/>
    <w:rsid w:val="004E583E"/>
    <w:rsid w:val="00525ADF"/>
    <w:rsid w:val="00582981"/>
    <w:rsid w:val="005E35E6"/>
    <w:rsid w:val="00637822"/>
    <w:rsid w:val="006C330D"/>
    <w:rsid w:val="007D1C25"/>
    <w:rsid w:val="00815114"/>
    <w:rsid w:val="00840145"/>
    <w:rsid w:val="00A90A04"/>
    <w:rsid w:val="00AA6A68"/>
    <w:rsid w:val="00BC3174"/>
    <w:rsid w:val="00D31D28"/>
    <w:rsid w:val="00DF4359"/>
    <w:rsid w:val="00EB11DA"/>
    <w:rsid w:val="00F377DF"/>
    <w:rsid w:val="00FB1784"/>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35E6"/>
    <w:rPr>
      <w:color w:val="808080"/>
    </w:rPr>
  </w:style>
  <w:style w:type="paragraph" w:customStyle="1" w:styleId="530A3C9CC3AD4C45BCE4773F3411DC37">
    <w:name w:val="530A3C9CC3AD4C45BCE4773F3411DC37"/>
    <w:rsid w:val="00815114"/>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187FF8-D615-8D4B-948E-DA327EB6712B}">
  <we:reference id="wa104382081" version="1.35.0.0" store="zh-TW" storeType="OMEX"/>
  <we:alternateReferences>
    <we:reference id="WA104382081" version="1.35.0.0" store="" storeType="OMEX"/>
  </we:alternateReferences>
  <we:properties>
    <we:property name="MENDELEY_CITATIONS" value="[{&quot;citationID&quot;:&quot;MENDELEY_CITATION_659843db-f8f9-4f11-b123-1692dc7db343&quot;,&quot;properties&quot;:{&quot;noteIndex&quot;:0},&quot;isEdited&quot;:false,&quot;manualOverride&quot;:{&quot;isManuallyOverridden&quot;:true,&quot;citeprocText&quot;:&quot;(Mellors &lt;i&gt;et al.&lt;/i&gt;, 2012)&quot;,&quot;manualOverrideText&quot;:&quot;Mellors et al., 2012&quot;},&quot;citationItems&quot;:[{&quot;id&quot;:&quot;050a4dbd-2249-337d-bbb5-7b4f0bb70347&quot;,&quot;itemData&quot;:{&quot;type&quot;:&quot;article-journal&quot;,&quot;id&quot;:&quot;050a4dbd-2249-337d-bbb5-7b4f0bb70347&quot;,&quot;title&quot;:&quot;Deep earthquakes beneath the northern Caucasus: Evidence of active or recent subduction in Western Asia&quot;,&quot;author&quot;:[{&quot;family&quot;:&quot;Mellors&quot;,&quot;given&quot;:&quot;R. J.&quot;,&quot;parse-names&quot;:false,&quot;dropping-particle&quot;:&quot;&quot;,&quot;non-dropping-particle&quot;:&quot;&quot;},{&quot;family&quot;:&quot;Jackson&quot;,&quot;given&quot;:&quot;J.&quot;,&quot;parse-names&quot;:false,&quot;dropping-particle&quot;:&quot;&quot;,&quot;non-dropping-particle&quot;:&quot;&quot;},{&quot;family&quot;:&quot;Myers&quot;,&quot;given&quot;:&quot;S.&quot;,&quot;parse-names&quot;:false,&quot;dropping-particle&quot;:&quot;&quot;,&quot;non-dropping-particle&quot;:&quot;&quot;},{&quot;family&quot;:&quot;Gok&quot;,&quot;given&quot;:&quot;R.&quot;,&quot;parse-names&quot;:false,&quot;dropping-particle&quot;:&quot;&quot;,&quot;non-dropping-particle&quot;:&quot;&quot;},{&quot;family&quot;:&quot;Priestley&quot;,&quot;given&quot;:&quot;K.&quot;,&quot;parse-names&quot;:false,&quot;dropping-particle&quot;:&quot;&quot;,&quot;non-dropping-particle&quot;:&quot;&quot;},{&quot;family&quot;:&quot;Yetirmishli&quot;,&quot;given&quot;:&quot;G.&quot;,&quot;parse-names&quot;:false,&quot;dropping-particle&quot;:&quot;&quot;,&quot;non-dropping-particle&quot;:&quot;&quot;},{&quot;family&quot;:&quot;Turkelli&quot;,&quot;given&quot;:&quot;N.&quot;,&quot;parse-names&quot;:false,&quot;dropping-particle&quot;:&quot;&quot;,&quot;non-dropping-particle&quot;:&quot;&quot;},{&quot;family&quot;:&quot;Godoladze&quot;,&quot;given&quot;:&quot;T.&quot;,&quot;parse-names&quot;:false,&quot;dropping-particle&quot;:&quot;&quot;,&quot;non-dropping-particle&quot;:&quot;&quot;}],&quot;container-title&quot;:&quot;Bulletin of the Seismological Society of America&quot;,&quot;DOI&quot;:&quot;10.1785/0120110184&quot;,&quot;ISSN&quot;:&quot;00371106&quot;,&quot;issued&quot;:{&quot;date-parts&quot;:[[2012,4]]},&quot;page&quot;:&quot;862-866&quot;,&quot;abstract&quot;:&quot;An intermediate-depth earthquake is confirmed at a depth of 158±4 km under the northern foothills of the Greater Caucasus. Separate methods were used to confirm the depth: data from local and regional networks, teleseismic depth phases, and examination of waveforms. Additional examination of global catalogs suggests the presence of a (perhaps remnant) northeast-dipping subduction zone under the Greater Caucasus. The most likely explanation appears to be subduction of oceanic crust with the interface at the northern edge of the Kura Basin. Events at depths of 30-50 km in the Kura Basin may be related to underthrusting by the South Caspian basin rather than subduction in the Greater Caucasus.&quot;,&quot;issue&quot;:&quot;2&quot;,&quot;volume&quot;:&quot;102&quot;,&quot;expandedJournalTitle&quot;:&quot;Bulletin of the Seismological Society of America&quot;},&quot;isTemporary&quot;:false}],&quot;citationTag&quot;:&quot;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quot;},{&quot;citationID&quot;:&quot;MENDELEY_CITATION_2de2bcff-2cec-4cc1-867b-b91c3408bcf3&quot;,&quot;properties&quot;:{&quot;noteIndex&quot;:0},&quot;isEdited&quot;:false,&quot;manualOverride&quot;:{&quot;isManuallyOverridden&quot;:false,&quot;citeprocText&quot;:&quot;(Lin &lt;i&gt;et al.&lt;/i&gt;, 2020)&quot;,&quot;manualOverrideText&quot;:&quot;&quot;},&quot;citationTag&quot;:&quot;MENDELEY_CITATION_v3_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&quot;,&quot;citationItems&quot;:[{&quot;id&quot;:&quot;f099abfe-b119-31bd-9b24-1363598ee4b8&quot;,&quot;itemData&quot;:{&quot;type&quot;:&quot;article-journal&quot;,&quot;id&quot;:&quot;f099abfe-b119-31bd-9b24-1363598ee4b8&quot;,&quot;title&quot;:&quot;Locally Thin Crust and High Crustal VP/VS Ratio Beneath the Armenian Volcanic Highland of the Lesser Caucasus: A Case for Recent Delamination&quot;,&quot;author&quot;:[{&quot;family&quot;:&quot;Lin&quot;,&quot;given&quot;:&quot;Chih Ming&quot;,&quot;parse-names&quot;:false,&quot;dropping-particle&quot;:&quot;&quot;,&quot;non-dropping-particle&quot;:&quot;&quot;},{&quot;family&quot;:&quot;Tseng&quot;,&quot;given&quot;:&quot;Tai Lin&quot;,&quot;parse-names&quot;:false,&quot;dropping-particle&quot;:&quot;&quot;,&quot;non-dropping-particle&quot;:&quot;&quot;},{&quot;family&quot;:&quot;Meliksetian&quot;,&quot;given&quot;:&quot;Khachatur&quot;,&quot;parse-names&quot;:false,&quot;dropping-particle&quot;:&quot;&quot;,&quot;non-dropping-particle&quot;:&quot;&quot;},{&quot;family&quot;:&quot;Karakhanyan&quot;,&quot;given&quot;:&quot;Arkady&quot;,&quot;parse-names&quot;:false,&quot;dropping-particle&quot;:&quot;&quot;,&quot;non-dropping-particle&quot;:&quot;&quot;},{&quot;family&quot;:&quot;Huang&quot;,&quot;given&quot;:&quot;Bor Shouh&quot;,&quot;parse-names&quot;:false,&quot;dropping-particle&quot;:&quot;&quot;,&quot;non-dropping-particle&quot;:&quot;&quot;},{&quot;family&quot;:&quot;Babayan&quot;,&quot;given&quot;:&quot;Hektor&quot;,&quot;parse-names&quot;:false,&quot;dropping-particle&quot;:&quot;&quot;,&quot;non-dropping-particle&quot;:&quot;&quot;},{&quot;family&quot;:&quot;Hu&quot;,&quot;given&quot;:&quot;Jyr Ching&quot;,&quot;parse-names&quot;:false,&quot;dropping-particle&quot;:&quot;&quot;,&quot;non-dropping-particle&quot;:&quot;&quot;},{&quot;family&quot;:&quot;Gevorgyan&quot;,&quot;given&quot;:&quot;Mikayel&quot;,&quot;parse-names&quot;:false,&quot;dropping-particle&quot;:&quot;&quot;,&quot;non-dropping-particle&quot;:&quot;&quot;},{&quot;family&quot;:&quot;Chang&quot;,&quot;given&quot;:&quot;Shuo Fen&quot;,&quot;parse-names&quot;:false,&quot;dropping-particle&quot;:&quot;&quot;,&quot;non-dropping-particle&quot;:&quot;&quot;},{&quot;family&quot;:&quot;Levonyan&quot;,&quot;given&quot;:&quot;Ara&quot;,&quot;parse-names&quot;:false,&quot;dropping-particle&quot;:&quot;&quot;,&quot;non-dropping-particle&quot;:&quot;&quot;}],&quot;container-title&quot;:&quot;Journal of Geophysical Research: Solid Earth&quot;,&quot;DOI&quot;:&quot;10.1029/2019JB019151&quot;,&quot;ISSN&quot;:&quot;21699356&quot;,&quot;issued&quot;:{&quot;date-parts&quot;:[[2020,9,1]]},&quot;abstract&quot;:&quot;The Arabia-Eurasia continental collision created the Caucasus Mountains and the Anatolian and Iranian plateaus. Between the two plateaus, the Armenian Highland features young Holocene-aged volcanoes. In this study, the P-wave receiver functions from a new seismic array reveal a thick crust (up to ~52 km thick) beneath the Central Greater Caucasus and an unusually thin crust (32–35 km thick) beneath the northwestern part of Armenia near the Aragats stratovolcano and Gegham volcanic ridge formed by Pleistocene to Holocene monogenetic cinder cones. The average crustal VP/VS ratio in the Armenian Highland is anomalously high (≥1.9), with the highest value approaching 2.1 under the Gegham Ridge. Such high VP/VS ratios cannot be explained by an overall mafic crustal composition. Instead, the presence of partial melts is inferred in the lower crust based on the depth of the low-velocity structure obtained by inversion of receiver function waveforms. Our study suggests that the postcollisional volcanism was potentially facilitated by the small-scale removal of lithospheric mantle, resulting in a localized thinner crust balanced by thermal buoyancy and dynamic flow in the uppermost mantle beneath the Armenian Highland.&quot;,&quot;publisher&quot;:&quot;Blackwell Publishing Ltd&quot;,&quot;issue&quot;:&quot;9&quot;,&quot;volume&quot;:&quot;125&quot;,&quot;expandedJournalTitle&quot;:&quot;Journal of Geophysical Research: Solid Earth&quot;},&quot;isTemporary&quot;:false}]}]"/>
    <we:property name="MENDELEY_CITATIONS_STYLE" value="&quot;https://www.zotero.org/styles/harvard-cite-them-r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2800B-D0AE-8C48-B432-5D989A1D8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47</Pages>
  <Words>5283</Words>
  <Characters>29536</Characters>
  <Application>Microsoft Office Word</Application>
  <DocSecurity>0</DocSecurity>
  <Lines>546</Lines>
  <Paragraphs>226</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34593</CharactersWithSpaces>
  <SharedDoc>false</SharedDoc>
  <HLinks>
    <vt:vector size="270" baseType="variant">
      <vt:variant>
        <vt:i4>1179702</vt:i4>
      </vt:variant>
      <vt:variant>
        <vt:i4>272</vt:i4>
      </vt:variant>
      <vt:variant>
        <vt:i4>0</vt:i4>
      </vt:variant>
      <vt:variant>
        <vt:i4>5</vt:i4>
      </vt:variant>
      <vt:variant>
        <vt:lpwstr/>
      </vt:variant>
      <vt:variant>
        <vt:lpwstr>_Toc94528526</vt:lpwstr>
      </vt:variant>
      <vt:variant>
        <vt:i4>1114166</vt:i4>
      </vt:variant>
      <vt:variant>
        <vt:i4>266</vt:i4>
      </vt:variant>
      <vt:variant>
        <vt:i4>0</vt:i4>
      </vt:variant>
      <vt:variant>
        <vt:i4>5</vt:i4>
      </vt:variant>
      <vt:variant>
        <vt:lpwstr/>
      </vt:variant>
      <vt:variant>
        <vt:lpwstr>_Toc94528525</vt:lpwstr>
      </vt:variant>
      <vt:variant>
        <vt:i4>1048630</vt:i4>
      </vt:variant>
      <vt:variant>
        <vt:i4>260</vt:i4>
      </vt:variant>
      <vt:variant>
        <vt:i4>0</vt:i4>
      </vt:variant>
      <vt:variant>
        <vt:i4>5</vt:i4>
      </vt:variant>
      <vt:variant>
        <vt:lpwstr/>
      </vt:variant>
      <vt:variant>
        <vt:lpwstr>_Toc94528524</vt:lpwstr>
      </vt:variant>
      <vt:variant>
        <vt:i4>1507382</vt:i4>
      </vt:variant>
      <vt:variant>
        <vt:i4>254</vt:i4>
      </vt:variant>
      <vt:variant>
        <vt:i4>0</vt:i4>
      </vt:variant>
      <vt:variant>
        <vt:i4>5</vt:i4>
      </vt:variant>
      <vt:variant>
        <vt:lpwstr/>
      </vt:variant>
      <vt:variant>
        <vt:lpwstr>_Toc94528523</vt:lpwstr>
      </vt:variant>
      <vt:variant>
        <vt:i4>1703995</vt:i4>
      </vt:variant>
      <vt:variant>
        <vt:i4>242</vt:i4>
      </vt:variant>
      <vt:variant>
        <vt:i4>0</vt:i4>
      </vt:variant>
      <vt:variant>
        <vt:i4>5</vt:i4>
      </vt:variant>
      <vt:variant>
        <vt:lpwstr/>
      </vt:variant>
      <vt:variant>
        <vt:lpwstr>_Toc195365920</vt:lpwstr>
      </vt:variant>
      <vt:variant>
        <vt:i4>1638459</vt:i4>
      </vt:variant>
      <vt:variant>
        <vt:i4>236</vt:i4>
      </vt:variant>
      <vt:variant>
        <vt:i4>0</vt:i4>
      </vt:variant>
      <vt:variant>
        <vt:i4>5</vt:i4>
      </vt:variant>
      <vt:variant>
        <vt:lpwstr/>
      </vt:variant>
      <vt:variant>
        <vt:lpwstr>_Toc195365919</vt:lpwstr>
      </vt:variant>
      <vt:variant>
        <vt:i4>1638459</vt:i4>
      </vt:variant>
      <vt:variant>
        <vt:i4>230</vt:i4>
      </vt:variant>
      <vt:variant>
        <vt:i4>0</vt:i4>
      </vt:variant>
      <vt:variant>
        <vt:i4>5</vt:i4>
      </vt:variant>
      <vt:variant>
        <vt:lpwstr/>
      </vt:variant>
      <vt:variant>
        <vt:lpwstr>_Toc195365918</vt:lpwstr>
      </vt:variant>
      <vt:variant>
        <vt:i4>1638459</vt:i4>
      </vt:variant>
      <vt:variant>
        <vt:i4>224</vt:i4>
      </vt:variant>
      <vt:variant>
        <vt:i4>0</vt:i4>
      </vt:variant>
      <vt:variant>
        <vt:i4>5</vt:i4>
      </vt:variant>
      <vt:variant>
        <vt:lpwstr/>
      </vt:variant>
      <vt:variant>
        <vt:lpwstr>_Toc195365917</vt:lpwstr>
      </vt:variant>
      <vt:variant>
        <vt:i4>1638459</vt:i4>
      </vt:variant>
      <vt:variant>
        <vt:i4>218</vt:i4>
      </vt:variant>
      <vt:variant>
        <vt:i4>0</vt:i4>
      </vt:variant>
      <vt:variant>
        <vt:i4>5</vt:i4>
      </vt:variant>
      <vt:variant>
        <vt:lpwstr/>
      </vt:variant>
      <vt:variant>
        <vt:lpwstr>_Toc195365916</vt:lpwstr>
      </vt:variant>
      <vt:variant>
        <vt:i4>1638459</vt:i4>
      </vt:variant>
      <vt:variant>
        <vt:i4>212</vt:i4>
      </vt:variant>
      <vt:variant>
        <vt:i4>0</vt:i4>
      </vt:variant>
      <vt:variant>
        <vt:i4>5</vt:i4>
      </vt:variant>
      <vt:variant>
        <vt:lpwstr/>
      </vt:variant>
      <vt:variant>
        <vt:lpwstr>_Toc195365915</vt:lpwstr>
      </vt:variant>
      <vt:variant>
        <vt:i4>1638459</vt:i4>
      </vt:variant>
      <vt:variant>
        <vt:i4>206</vt:i4>
      </vt:variant>
      <vt:variant>
        <vt:i4>0</vt:i4>
      </vt:variant>
      <vt:variant>
        <vt:i4>5</vt:i4>
      </vt:variant>
      <vt:variant>
        <vt:lpwstr/>
      </vt:variant>
      <vt:variant>
        <vt:lpwstr>_Toc195365914</vt:lpwstr>
      </vt:variant>
      <vt:variant>
        <vt:i4>1638459</vt:i4>
      </vt:variant>
      <vt:variant>
        <vt:i4>200</vt:i4>
      </vt:variant>
      <vt:variant>
        <vt:i4>0</vt:i4>
      </vt:variant>
      <vt:variant>
        <vt:i4>5</vt:i4>
      </vt:variant>
      <vt:variant>
        <vt:lpwstr/>
      </vt:variant>
      <vt:variant>
        <vt:lpwstr>_Toc195365913</vt:lpwstr>
      </vt:variant>
      <vt:variant>
        <vt:i4>1638459</vt:i4>
      </vt:variant>
      <vt:variant>
        <vt:i4>194</vt:i4>
      </vt:variant>
      <vt:variant>
        <vt:i4>0</vt:i4>
      </vt:variant>
      <vt:variant>
        <vt:i4>5</vt:i4>
      </vt:variant>
      <vt:variant>
        <vt:lpwstr/>
      </vt:variant>
      <vt:variant>
        <vt:lpwstr>_Toc195365912</vt:lpwstr>
      </vt:variant>
      <vt:variant>
        <vt:i4>1638459</vt:i4>
      </vt:variant>
      <vt:variant>
        <vt:i4>188</vt:i4>
      </vt:variant>
      <vt:variant>
        <vt:i4>0</vt:i4>
      </vt:variant>
      <vt:variant>
        <vt:i4>5</vt:i4>
      </vt:variant>
      <vt:variant>
        <vt:lpwstr/>
      </vt:variant>
      <vt:variant>
        <vt:lpwstr>_Toc195365911</vt:lpwstr>
      </vt:variant>
      <vt:variant>
        <vt:i4>1638459</vt:i4>
      </vt:variant>
      <vt:variant>
        <vt:i4>182</vt:i4>
      </vt:variant>
      <vt:variant>
        <vt:i4>0</vt:i4>
      </vt:variant>
      <vt:variant>
        <vt:i4>5</vt:i4>
      </vt:variant>
      <vt:variant>
        <vt:lpwstr/>
      </vt:variant>
      <vt:variant>
        <vt:lpwstr>_Toc195365910</vt:lpwstr>
      </vt:variant>
      <vt:variant>
        <vt:i4>1572923</vt:i4>
      </vt:variant>
      <vt:variant>
        <vt:i4>176</vt:i4>
      </vt:variant>
      <vt:variant>
        <vt:i4>0</vt:i4>
      </vt:variant>
      <vt:variant>
        <vt:i4>5</vt:i4>
      </vt:variant>
      <vt:variant>
        <vt:lpwstr/>
      </vt:variant>
      <vt:variant>
        <vt:lpwstr>_Toc195365909</vt:lpwstr>
      </vt:variant>
      <vt:variant>
        <vt:i4>1572923</vt:i4>
      </vt:variant>
      <vt:variant>
        <vt:i4>170</vt:i4>
      </vt:variant>
      <vt:variant>
        <vt:i4>0</vt:i4>
      </vt:variant>
      <vt:variant>
        <vt:i4>5</vt:i4>
      </vt:variant>
      <vt:variant>
        <vt:lpwstr/>
      </vt:variant>
      <vt:variant>
        <vt:lpwstr>_Toc195365908</vt:lpwstr>
      </vt:variant>
      <vt:variant>
        <vt:i4>1572923</vt:i4>
      </vt:variant>
      <vt:variant>
        <vt:i4>164</vt:i4>
      </vt:variant>
      <vt:variant>
        <vt:i4>0</vt:i4>
      </vt:variant>
      <vt:variant>
        <vt:i4>5</vt:i4>
      </vt:variant>
      <vt:variant>
        <vt:lpwstr/>
      </vt:variant>
      <vt:variant>
        <vt:lpwstr>_Toc195365907</vt:lpwstr>
      </vt:variant>
      <vt:variant>
        <vt:i4>1572923</vt:i4>
      </vt:variant>
      <vt:variant>
        <vt:i4>158</vt:i4>
      </vt:variant>
      <vt:variant>
        <vt:i4>0</vt:i4>
      </vt:variant>
      <vt:variant>
        <vt:i4>5</vt:i4>
      </vt:variant>
      <vt:variant>
        <vt:lpwstr/>
      </vt:variant>
      <vt:variant>
        <vt:lpwstr>_Toc195365906</vt:lpwstr>
      </vt:variant>
      <vt:variant>
        <vt:i4>1572923</vt:i4>
      </vt:variant>
      <vt:variant>
        <vt:i4>152</vt:i4>
      </vt:variant>
      <vt:variant>
        <vt:i4>0</vt:i4>
      </vt:variant>
      <vt:variant>
        <vt:i4>5</vt:i4>
      </vt:variant>
      <vt:variant>
        <vt:lpwstr/>
      </vt:variant>
      <vt:variant>
        <vt:lpwstr>_Toc195365905</vt:lpwstr>
      </vt:variant>
      <vt:variant>
        <vt:i4>1572923</vt:i4>
      </vt:variant>
      <vt:variant>
        <vt:i4>146</vt:i4>
      </vt:variant>
      <vt:variant>
        <vt:i4>0</vt:i4>
      </vt:variant>
      <vt:variant>
        <vt:i4>5</vt:i4>
      </vt:variant>
      <vt:variant>
        <vt:lpwstr/>
      </vt:variant>
      <vt:variant>
        <vt:lpwstr>_Toc195365904</vt:lpwstr>
      </vt:variant>
      <vt:variant>
        <vt:i4>1572923</vt:i4>
      </vt:variant>
      <vt:variant>
        <vt:i4>140</vt:i4>
      </vt:variant>
      <vt:variant>
        <vt:i4>0</vt:i4>
      </vt:variant>
      <vt:variant>
        <vt:i4>5</vt:i4>
      </vt:variant>
      <vt:variant>
        <vt:lpwstr/>
      </vt:variant>
      <vt:variant>
        <vt:lpwstr>_Toc195365903</vt:lpwstr>
      </vt:variant>
      <vt:variant>
        <vt:i4>1572923</vt:i4>
      </vt:variant>
      <vt:variant>
        <vt:i4>134</vt:i4>
      </vt:variant>
      <vt:variant>
        <vt:i4>0</vt:i4>
      </vt:variant>
      <vt:variant>
        <vt:i4>5</vt:i4>
      </vt:variant>
      <vt:variant>
        <vt:lpwstr/>
      </vt:variant>
      <vt:variant>
        <vt:lpwstr>_Toc195365902</vt:lpwstr>
      </vt:variant>
      <vt:variant>
        <vt:i4>1572923</vt:i4>
      </vt:variant>
      <vt:variant>
        <vt:i4>128</vt:i4>
      </vt:variant>
      <vt:variant>
        <vt:i4>0</vt:i4>
      </vt:variant>
      <vt:variant>
        <vt:i4>5</vt:i4>
      </vt:variant>
      <vt:variant>
        <vt:lpwstr/>
      </vt:variant>
      <vt:variant>
        <vt:lpwstr>_Toc195365901</vt:lpwstr>
      </vt:variant>
      <vt:variant>
        <vt:i4>1572923</vt:i4>
      </vt:variant>
      <vt:variant>
        <vt:i4>122</vt:i4>
      </vt:variant>
      <vt:variant>
        <vt:i4>0</vt:i4>
      </vt:variant>
      <vt:variant>
        <vt:i4>5</vt:i4>
      </vt:variant>
      <vt:variant>
        <vt:lpwstr/>
      </vt:variant>
      <vt:variant>
        <vt:lpwstr>_Toc195365900</vt:lpwstr>
      </vt:variant>
      <vt:variant>
        <vt:i4>1114170</vt:i4>
      </vt:variant>
      <vt:variant>
        <vt:i4>116</vt:i4>
      </vt:variant>
      <vt:variant>
        <vt:i4>0</vt:i4>
      </vt:variant>
      <vt:variant>
        <vt:i4>5</vt:i4>
      </vt:variant>
      <vt:variant>
        <vt:lpwstr/>
      </vt:variant>
      <vt:variant>
        <vt:lpwstr>_Toc195365899</vt:lpwstr>
      </vt:variant>
      <vt:variant>
        <vt:i4>1114170</vt:i4>
      </vt:variant>
      <vt:variant>
        <vt:i4>110</vt:i4>
      </vt:variant>
      <vt:variant>
        <vt:i4>0</vt:i4>
      </vt:variant>
      <vt:variant>
        <vt:i4>5</vt:i4>
      </vt:variant>
      <vt:variant>
        <vt:lpwstr/>
      </vt:variant>
      <vt:variant>
        <vt:lpwstr>_Toc195365898</vt:lpwstr>
      </vt:variant>
      <vt:variant>
        <vt:i4>1114170</vt:i4>
      </vt:variant>
      <vt:variant>
        <vt:i4>104</vt:i4>
      </vt:variant>
      <vt:variant>
        <vt:i4>0</vt:i4>
      </vt:variant>
      <vt:variant>
        <vt:i4>5</vt:i4>
      </vt:variant>
      <vt:variant>
        <vt:lpwstr/>
      </vt:variant>
      <vt:variant>
        <vt:lpwstr>_Toc195365897</vt:lpwstr>
      </vt:variant>
      <vt:variant>
        <vt:i4>1114170</vt:i4>
      </vt:variant>
      <vt:variant>
        <vt:i4>98</vt:i4>
      </vt:variant>
      <vt:variant>
        <vt:i4>0</vt:i4>
      </vt:variant>
      <vt:variant>
        <vt:i4>5</vt:i4>
      </vt:variant>
      <vt:variant>
        <vt:lpwstr/>
      </vt:variant>
      <vt:variant>
        <vt:lpwstr>_Toc195365896</vt:lpwstr>
      </vt:variant>
      <vt:variant>
        <vt:i4>1114170</vt:i4>
      </vt:variant>
      <vt:variant>
        <vt:i4>92</vt:i4>
      </vt:variant>
      <vt:variant>
        <vt:i4>0</vt:i4>
      </vt:variant>
      <vt:variant>
        <vt:i4>5</vt:i4>
      </vt:variant>
      <vt:variant>
        <vt:lpwstr/>
      </vt:variant>
      <vt:variant>
        <vt:lpwstr>_Toc195365895</vt:lpwstr>
      </vt:variant>
      <vt:variant>
        <vt:i4>1114170</vt:i4>
      </vt:variant>
      <vt:variant>
        <vt:i4>86</vt:i4>
      </vt:variant>
      <vt:variant>
        <vt:i4>0</vt:i4>
      </vt:variant>
      <vt:variant>
        <vt:i4>5</vt:i4>
      </vt:variant>
      <vt:variant>
        <vt:lpwstr/>
      </vt:variant>
      <vt:variant>
        <vt:lpwstr>_Toc195365894</vt:lpwstr>
      </vt:variant>
      <vt:variant>
        <vt:i4>1114170</vt:i4>
      </vt:variant>
      <vt:variant>
        <vt:i4>80</vt:i4>
      </vt:variant>
      <vt:variant>
        <vt:i4>0</vt:i4>
      </vt:variant>
      <vt:variant>
        <vt:i4>5</vt:i4>
      </vt:variant>
      <vt:variant>
        <vt:lpwstr/>
      </vt:variant>
      <vt:variant>
        <vt:lpwstr>_Toc195365893</vt:lpwstr>
      </vt:variant>
      <vt:variant>
        <vt:i4>1114170</vt:i4>
      </vt:variant>
      <vt:variant>
        <vt:i4>74</vt:i4>
      </vt:variant>
      <vt:variant>
        <vt:i4>0</vt:i4>
      </vt:variant>
      <vt:variant>
        <vt:i4>5</vt:i4>
      </vt:variant>
      <vt:variant>
        <vt:lpwstr/>
      </vt:variant>
      <vt:variant>
        <vt:lpwstr>_Toc195365892</vt:lpwstr>
      </vt:variant>
      <vt:variant>
        <vt:i4>1114170</vt:i4>
      </vt:variant>
      <vt:variant>
        <vt:i4>68</vt:i4>
      </vt:variant>
      <vt:variant>
        <vt:i4>0</vt:i4>
      </vt:variant>
      <vt:variant>
        <vt:i4>5</vt:i4>
      </vt:variant>
      <vt:variant>
        <vt:lpwstr/>
      </vt:variant>
      <vt:variant>
        <vt:lpwstr>_Toc195365891</vt:lpwstr>
      </vt:variant>
      <vt:variant>
        <vt:i4>1114170</vt:i4>
      </vt:variant>
      <vt:variant>
        <vt:i4>62</vt:i4>
      </vt:variant>
      <vt:variant>
        <vt:i4>0</vt:i4>
      </vt:variant>
      <vt:variant>
        <vt:i4>5</vt:i4>
      </vt:variant>
      <vt:variant>
        <vt:lpwstr/>
      </vt:variant>
      <vt:variant>
        <vt:lpwstr>_Toc195365890</vt:lpwstr>
      </vt:variant>
      <vt:variant>
        <vt:i4>1048634</vt:i4>
      </vt:variant>
      <vt:variant>
        <vt:i4>56</vt:i4>
      </vt:variant>
      <vt:variant>
        <vt:i4>0</vt:i4>
      </vt:variant>
      <vt:variant>
        <vt:i4>5</vt:i4>
      </vt:variant>
      <vt:variant>
        <vt:lpwstr/>
      </vt:variant>
      <vt:variant>
        <vt:lpwstr>_Toc195365889</vt:lpwstr>
      </vt:variant>
      <vt:variant>
        <vt:i4>1048634</vt:i4>
      </vt:variant>
      <vt:variant>
        <vt:i4>50</vt:i4>
      </vt:variant>
      <vt:variant>
        <vt:i4>0</vt:i4>
      </vt:variant>
      <vt:variant>
        <vt:i4>5</vt:i4>
      </vt:variant>
      <vt:variant>
        <vt:lpwstr/>
      </vt:variant>
      <vt:variant>
        <vt:lpwstr>_Toc195365888</vt:lpwstr>
      </vt:variant>
      <vt:variant>
        <vt:i4>1048634</vt:i4>
      </vt:variant>
      <vt:variant>
        <vt:i4>44</vt:i4>
      </vt:variant>
      <vt:variant>
        <vt:i4>0</vt:i4>
      </vt:variant>
      <vt:variant>
        <vt:i4>5</vt:i4>
      </vt:variant>
      <vt:variant>
        <vt:lpwstr/>
      </vt:variant>
      <vt:variant>
        <vt:lpwstr>_Toc195365887</vt:lpwstr>
      </vt:variant>
      <vt:variant>
        <vt:i4>1048634</vt:i4>
      </vt:variant>
      <vt:variant>
        <vt:i4>38</vt:i4>
      </vt:variant>
      <vt:variant>
        <vt:i4>0</vt:i4>
      </vt:variant>
      <vt:variant>
        <vt:i4>5</vt:i4>
      </vt:variant>
      <vt:variant>
        <vt:lpwstr/>
      </vt:variant>
      <vt:variant>
        <vt:lpwstr>_Toc195365886</vt:lpwstr>
      </vt:variant>
      <vt:variant>
        <vt:i4>1048634</vt:i4>
      </vt:variant>
      <vt:variant>
        <vt:i4>32</vt:i4>
      </vt:variant>
      <vt:variant>
        <vt:i4>0</vt:i4>
      </vt:variant>
      <vt:variant>
        <vt:i4>5</vt:i4>
      </vt:variant>
      <vt:variant>
        <vt:lpwstr/>
      </vt:variant>
      <vt:variant>
        <vt:lpwstr>_Toc195365885</vt:lpwstr>
      </vt:variant>
      <vt:variant>
        <vt:i4>1048634</vt:i4>
      </vt:variant>
      <vt:variant>
        <vt:i4>26</vt:i4>
      </vt:variant>
      <vt:variant>
        <vt:i4>0</vt:i4>
      </vt:variant>
      <vt:variant>
        <vt:i4>5</vt:i4>
      </vt:variant>
      <vt:variant>
        <vt:lpwstr/>
      </vt:variant>
      <vt:variant>
        <vt:lpwstr>_Toc195365884</vt:lpwstr>
      </vt:variant>
      <vt:variant>
        <vt:i4>1048634</vt:i4>
      </vt:variant>
      <vt:variant>
        <vt:i4>20</vt:i4>
      </vt:variant>
      <vt:variant>
        <vt:i4>0</vt:i4>
      </vt:variant>
      <vt:variant>
        <vt:i4>5</vt:i4>
      </vt:variant>
      <vt:variant>
        <vt:lpwstr/>
      </vt:variant>
      <vt:variant>
        <vt:lpwstr>_Toc195365883</vt:lpwstr>
      </vt:variant>
      <vt:variant>
        <vt:i4>1048634</vt:i4>
      </vt:variant>
      <vt:variant>
        <vt:i4>14</vt:i4>
      </vt:variant>
      <vt:variant>
        <vt:i4>0</vt:i4>
      </vt:variant>
      <vt:variant>
        <vt:i4>5</vt:i4>
      </vt:variant>
      <vt:variant>
        <vt:lpwstr/>
      </vt:variant>
      <vt:variant>
        <vt:lpwstr>_Toc195365882</vt:lpwstr>
      </vt:variant>
      <vt:variant>
        <vt:i4>1048634</vt:i4>
      </vt:variant>
      <vt:variant>
        <vt:i4>8</vt:i4>
      </vt:variant>
      <vt:variant>
        <vt:i4>0</vt:i4>
      </vt:variant>
      <vt:variant>
        <vt:i4>5</vt:i4>
      </vt:variant>
      <vt:variant>
        <vt:lpwstr/>
      </vt:variant>
      <vt:variant>
        <vt:lpwstr>_Toc195365881</vt:lpwstr>
      </vt:variant>
      <vt:variant>
        <vt:i4>1048634</vt:i4>
      </vt:variant>
      <vt:variant>
        <vt:i4>2</vt:i4>
      </vt:variant>
      <vt:variant>
        <vt:i4>0</vt:i4>
      </vt:variant>
      <vt:variant>
        <vt:i4>5</vt:i4>
      </vt:variant>
      <vt:variant>
        <vt:lpwstr/>
      </vt:variant>
      <vt:variant>
        <vt:lpwstr>_Toc195365880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靖惠 童</cp:lastModifiedBy>
  <cp:revision>117</cp:revision>
  <dcterms:created xsi:type="dcterms:W3CDTF">2022-01-31T12:26:00Z</dcterms:created>
  <dcterms:modified xsi:type="dcterms:W3CDTF">2022-04-04T07:10:00Z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